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6C2C54" w14:textId="77777777" w:rsidR="006B51E1" w:rsidRDefault="006B51E1" w:rsidP="006B51E1"/>
    <w:p w14:paraId="0CF4945A" w14:textId="77777777" w:rsidR="00DC606B" w:rsidRDefault="00DC606B" w:rsidP="006B51E1"/>
    <w:p w14:paraId="65ED3FB2" w14:textId="04E6FC53" w:rsidR="006B51E1" w:rsidRPr="00DC606B" w:rsidRDefault="001D5407" w:rsidP="006B51E1">
      <w:p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小智</w:t>
      </w:r>
      <w:r w:rsidR="00E77185">
        <w:rPr>
          <w:rFonts w:hint="eastAsia"/>
          <w:sz w:val="52"/>
          <w:szCs w:val="52"/>
        </w:rPr>
        <w:t>路由渠道管理</w:t>
      </w:r>
      <w:r w:rsidR="006B51E1" w:rsidRPr="00DC606B">
        <w:rPr>
          <w:rFonts w:hint="eastAsia"/>
          <w:sz w:val="52"/>
          <w:szCs w:val="52"/>
        </w:rPr>
        <w:t>PRD</w:t>
      </w:r>
      <w:r w:rsidRPr="00DC606B">
        <w:rPr>
          <w:sz w:val="52"/>
          <w:szCs w:val="52"/>
        </w:rPr>
        <w:t xml:space="preserve"> </w:t>
      </w:r>
    </w:p>
    <w:p w14:paraId="59B17DCF" w14:textId="77777777" w:rsidR="006B51E1" w:rsidRDefault="006B51E1" w:rsidP="006B51E1"/>
    <w:p w14:paraId="0934487E" w14:textId="77777777" w:rsidR="006B51E1" w:rsidRDefault="006B51E1" w:rsidP="006B51E1"/>
    <w:p w14:paraId="35CDB888" w14:textId="77777777" w:rsidR="006B51E1" w:rsidRDefault="006B51E1" w:rsidP="006B51E1">
      <w:bookmarkStart w:id="0" w:name="_GoBack"/>
      <w:bookmarkEnd w:id="0"/>
    </w:p>
    <w:p w14:paraId="302CFA12" w14:textId="77777777" w:rsidR="006B51E1" w:rsidRDefault="006B51E1" w:rsidP="006B51E1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88"/>
        <w:gridCol w:w="1262"/>
        <w:gridCol w:w="4788"/>
        <w:gridCol w:w="1352"/>
      </w:tblGrid>
      <w:tr w:rsidR="006B51E1" w14:paraId="1ED339D8" w14:textId="77777777" w:rsidTr="001C296E">
        <w:tc>
          <w:tcPr>
            <w:tcW w:w="888" w:type="dxa"/>
          </w:tcPr>
          <w:p w14:paraId="48825503" w14:textId="77777777" w:rsidR="006B51E1" w:rsidRPr="000E71FB" w:rsidRDefault="006B51E1" w:rsidP="001C296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版本</w:t>
            </w:r>
          </w:p>
        </w:tc>
        <w:tc>
          <w:tcPr>
            <w:tcW w:w="1262" w:type="dxa"/>
          </w:tcPr>
          <w:p w14:paraId="4B043113" w14:textId="77777777" w:rsidR="006B51E1" w:rsidRPr="000E71FB" w:rsidRDefault="006B51E1" w:rsidP="001C296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日期</w:t>
            </w:r>
          </w:p>
        </w:tc>
        <w:tc>
          <w:tcPr>
            <w:tcW w:w="4788" w:type="dxa"/>
          </w:tcPr>
          <w:p w14:paraId="7ADB8FB3" w14:textId="77777777" w:rsidR="006B51E1" w:rsidRPr="000E71FB" w:rsidRDefault="006B51E1" w:rsidP="001C296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内容</w:t>
            </w:r>
          </w:p>
        </w:tc>
        <w:tc>
          <w:tcPr>
            <w:tcW w:w="1352" w:type="dxa"/>
          </w:tcPr>
          <w:p w14:paraId="5424B226" w14:textId="77777777" w:rsidR="006B51E1" w:rsidRPr="000E71FB" w:rsidRDefault="006B51E1" w:rsidP="001C296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作者</w:t>
            </w:r>
          </w:p>
        </w:tc>
      </w:tr>
      <w:tr w:rsidR="006B51E1" w14:paraId="33CE6D85" w14:textId="77777777" w:rsidTr="00EC7352">
        <w:trPr>
          <w:trHeight w:val="367"/>
        </w:trPr>
        <w:tc>
          <w:tcPr>
            <w:tcW w:w="888" w:type="dxa"/>
          </w:tcPr>
          <w:p w14:paraId="285EC55F" w14:textId="77777777" w:rsidR="006B51E1" w:rsidRPr="000E71FB" w:rsidRDefault="006B51E1" w:rsidP="001C296E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V1</w:t>
            </w:r>
            <w:r>
              <w:rPr>
                <w:rFonts w:hint="eastAsia"/>
                <w:sz w:val="21"/>
                <w:szCs w:val="21"/>
              </w:rPr>
              <w:t>.0</w:t>
            </w:r>
          </w:p>
        </w:tc>
        <w:tc>
          <w:tcPr>
            <w:tcW w:w="1262" w:type="dxa"/>
          </w:tcPr>
          <w:p w14:paraId="56C6A64D" w14:textId="4289883C" w:rsidR="006B51E1" w:rsidRPr="000E71FB" w:rsidRDefault="00D9343B" w:rsidP="001C296E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2019/10/17</w:t>
            </w:r>
          </w:p>
        </w:tc>
        <w:tc>
          <w:tcPr>
            <w:tcW w:w="4788" w:type="dxa"/>
          </w:tcPr>
          <w:p w14:paraId="1DE6BB2E" w14:textId="152C6432" w:rsidR="006B51E1" w:rsidRPr="000E71FB" w:rsidRDefault="00D9343B" w:rsidP="001C296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文档初稿</w:t>
            </w:r>
          </w:p>
        </w:tc>
        <w:tc>
          <w:tcPr>
            <w:tcW w:w="1352" w:type="dxa"/>
          </w:tcPr>
          <w:p w14:paraId="37A79A12" w14:textId="77777777" w:rsidR="006B51E1" w:rsidRPr="000E71FB" w:rsidRDefault="006B51E1" w:rsidP="001C296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张夏萌</w:t>
            </w:r>
          </w:p>
        </w:tc>
      </w:tr>
      <w:tr w:rsidR="006B51E1" w14:paraId="5D636301" w14:textId="77777777" w:rsidTr="002E14A6">
        <w:trPr>
          <w:trHeight w:val="954"/>
        </w:trPr>
        <w:tc>
          <w:tcPr>
            <w:tcW w:w="888" w:type="dxa"/>
          </w:tcPr>
          <w:p w14:paraId="114C5E03" w14:textId="2B9D5B05" w:rsidR="006B51E1" w:rsidRDefault="00B20F11" w:rsidP="001C296E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V</w:t>
            </w:r>
            <w:r>
              <w:rPr>
                <w:rFonts w:hint="eastAsia"/>
                <w:sz w:val="21"/>
                <w:szCs w:val="21"/>
              </w:rPr>
              <w:t>1.1</w:t>
            </w:r>
          </w:p>
        </w:tc>
        <w:tc>
          <w:tcPr>
            <w:tcW w:w="1262" w:type="dxa"/>
          </w:tcPr>
          <w:p w14:paraId="39BF52A3" w14:textId="708BD6F4" w:rsidR="006B51E1" w:rsidRDefault="00B20F11" w:rsidP="001C296E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2019/10/21</w:t>
            </w:r>
          </w:p>
        </w:tc>
        <w:tc>
          <w:tcPr>
            <w:tcW w:w="4788" w:type="dxa"/>
          </w:tcPr>
          <w:p w14:paraId="23FDCA77" w14:textId="77777777" w:rsidR="006B51E1" w:rsidRDefault="00B20F11" w:rsidP="006B51E1"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</w:t>
            </w:r>
            <w:r w:rsidR="007C103B">
              <w:rPr>
                <w:rFonts w:hint="eastAsia"/>
                <w:sz w:val="21"/>
                <w:szCs w:val="21"/>
              </w:rPr>
              <w:t>3.1登录流程</w:t>
            </w:r>
          </w:p>
          <w:p w14:paraId="3E857847" w14:textId="6380392F" w:rsidR="002E14A6" w:rsidRDefault="002E14A6" w:rsidP="006B51E1"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修改了3.2.1首次登录授权说明</w:t>
            </w:r>
          </w:p>
          <w:p w14:paraId="2BA91FEA" w14:textId="05846C4B" w:rsidR="002E14A6" w:rsidRDefault="002E14A6" w:rsidP="006B51E1"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修改了3.2.3首页描述</w:t>
            </w:r>
          </w:p>
          <w:p w14:paraId="443B2BD3" w14:textId="2E5BD495" w:rsidR="002E14A6" w:rsidRDefault="002E14A6" w:rsidP="006B51E1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修改了3.2.4对账的描述</w:t>
            </w:r>
          </w:p>
          <w:p w14:paraId="44514CBA" w14:textId="13AF6DEB" w:rsidR="00AF7831" w:rsidRDefault="00AF7831" w:rsidP="006B51E1"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修改了4.1.1渠道员工管理说明 </w:t>
            </w:r>
          </w:p>
          <w:p w14:paraId="523D0757" w14:textId="31755397" w:rsidR="002E14A6" w:rsidRDefault="002E14A6" w:rsidP="006B51E1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修改了4.3</w:t>
            </w:r>
            <w:r>
              <w:rPr>
                <w:rFonts w:hint="eastAsia"/>
                <w:sz w:val="21"/>
                <w:szCs w:val="21"/>
              </w:rPr>
              <w:t>删除了设备管理里关于退款的需求</w:t>
            </w:r>
          </w:p>
          <w:p w14:paraId="7BD1FDDE" w14:textId="7D1492A1" w:rsidR="002E14A6" w:rsidRDefault="002E14A6" w:rsidP="006B51E1"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修改了4.5</w:t>
            </w:r>
          </w:p>
        </w:tc>
        <w:tc>
          <w:tcPr>
            <w:tcW w:w="1352" w:type="dxa"/>
          </w:tcPr>
          <w:p w14:paraId="420538DE" w14:textId="7C1D442C" w:rsidR="006B51E1" w:rsidRDefault="006F7A2C" w:rsidP="001C296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张夏萌</w:t>
            </w:r>
          </w:p>
        </w:tc>
      </w:tr>
    </w:tbl>
    <w:p w14:paraId="48DA0CB5" w14:textId="77777777" w:rsidR="006B51E1" w:rsidRDefault="006B51E1" w:rsidP="006B51E1"/>
    <w:p w14:paraId="70265271" w14:textId="77777777" w:rsidR="006B51E1" w:rsidRDefault="006B51E1" w:rsidP="006B51E1"/>
    <w:p w14:paraId="0935BF53" w14:textId="77777777" w:rsidR="006B51E1" w:rsidRDefault="006B51E1" w:rsidP="006B51E1"/>
    <w:p w14:paraId="6DF999CF" w14:textId="77777777" w:rsidR="006B51E1" w:rsidRDefault="006B51E1" w:rsidP="006B51E1"/>
    <w:p w14:paraId="1B8E7F0E" w14:textId="77777777" w:rsidR="006B51E1" w:rsidRDefault="006B51E1" w:rsidP="006B51E1">
      <w:pPr>
        <w:jc w:val="center"/>
      </w:pPr>
      <w:r>
        <w:rPr>
          <w:rFonts w:hint="eastAsia"/>
        </w:rPr>
        <w:t>百望股份有限公司</w:t>
      </w:r>
    </w:p>
    <w:p w14:paraId="44AD0272" w14:textId="77777777" w:rsidR="006B51E1" w:rsidRDefault="006B51E1" w:rsidP="006B51E1">
      <w:pPr>
        <w:jc w:val="center"/>
      </w:pPr>
      <w:r>
        <w:rPr>
          <w:rFonts w:hint="eastAsia"/>
        </w:rPr>
        <w:t>百望云产品部</w:t>
      </w:r>
    </w:p>
    <w:p w14:paraId="677C25B9" w14:textId="44F25635" w:rsidR="00184B18" w:rsidRDefault="006B51E1" w:rsidP="006B51E1">
      <w:pPr>
        <w:widowControl/>
        <w:jc w:val="left"/>
        <w:rPr>
          <w:noProof/>
        </w:rPr>
      </w:pPr>
      <w:r>
        <w:br w:type="page"/>
      </w:r>
      <w:r w:rsidR="00184B18">
        <w:fldChar w:fldCharType="begin"/>
      </w:r>
      <w:r w:rsidR="00184B18">
        <w:instrText xml:space="preserve"> </w:instrText>
      </w:r>
      <w:r w:rsidR="00184B18">
        <w:rPr>
          <w:rFonts w:hint="eastAsia"/>
        </w:rPr>
        <w:instrText>TOC \o "1-3"</w:instrText>
      </w:r>
      <w:r w:rsidR="00184B18">
        <w:instrText xml:space="preserve"> </w:instrText>
      </w:r>
      <w:r w:rsidR="00184B18">
        <w:fldChar w:fldCharType="separate"/>
      </w:r>
    </w:p>
    <w:p w14:paraId="20C0180E" w14:textId="77777777" w:rsidR="00184B18" w:rsidRDefault="00184B18">
      <w:pPr>
        <w:pStyle w:val="11"/>
        <w:tabs>
          <w:tab w:val="left" w:pos="960"/>
          <w:tab w:val="right" w:leader="dot" w:pos="8290"/>
        </w:tabs>
        <w:rPr>
          <w:noProof/>
        </w:rPr>
      </w:pPr>
      <w:r>
        <w:rPr>
          <w:noProof/>
        </w:rPr>
        <w:lastRenderedPageBreak/>
        <w:t>一．</w:t>
      </w:r>
      <w:r>
        <w:rPr>
          <w:noProof/>
        </w:rPr>
        <w:tab/>
        <w:t>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_Toc22227745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4678F81" w14:textId="77777777" w:rsidR="00184B18" w:rsidRDefault="00184B18">
      <w:pPr>
        <w:pStyle w:val="21"/>
        <w:tabs>
          <w:tab w:val="right" w:leader="dot" w:pos="8290"/>
        </w:tabs>
        <w:rPr>
          <w:noProof/>
        </w:rPr>
      </w:pPr>
      <w:r>
        <w:rPr>
          <w:noProof/>
        </w:rPr>
        <w:t>1.1业务背景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_Toc22227746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3F9071B" w14:textId="77777777" w:rsidR="00184B18" w:rsidRDefault="00184B18">
      <w:pPr>
        <w:pStyle w:val="21"/>
        <w:tabs>
          <w:tab w:val="right" w:leader="dot" w:pos="8290"/>
        </w:tabs>
        <w:rPr>
          <w:noProof/>
        </w:rPr>
      </w:pPr>
      <w:r>
        <w:rPr>
          <w:noProof/>
        </w:rPr>
        <w:t>1.2文档目的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_Toc22227747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39255F9" w14:textId="77777777" w:rsidR="00184B18" w:rsidRDefault="00184B18">
      <w:pPr>
        <w:pStyle w:val="21"/>
        <w:tabs>
          <w:tab w:val="right" w:leader="dot" w:pos="8290"/>
        </w:tabs>
        <w:rPr>
          <w:noProof/>
        </w:rPr>
      </w:pPr>
      <w:r>
        <w:rPr>
          <w:noProof/>
        </w:rPr>
        <w:t>1.3 文档阅读人员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_Toc22227748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FF91005" w14:textId="77777777" w:rsidR="00184B18" w:rsidRDefault="00184B18">
      <w:pPr>
        <w:pStyle w:val="21"/>
        <w:tabs>
          <w:tab w:val="right" w:leader="dot" w:pos="8290"/>
        </w:tabs>
        <w:rPr>
          <w:noProof/>
        </w:rPr>
      </w:pPr>
      <w:r>
        <w:rPr>
          <w:noProof/>
        </w:rPr>
        <w:t>1.4用户特征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_Toc22227749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0E84C23" w14:textId="77777777" w:rsidR="00184B18" w:rsidRDefault="00184B18">
      <w:pPr>
        <w:pStyle w:val="21"/>
        <w:tabs>
          <w:tab w:val="right" w:leader="dot" w:pos="8290"/>
        </w:tabs>
        <w:rPr>
          <w:noProof/>
        </w:rPr>
      </w:pPr>
      <w:r>
        <w:rPr>
          <w:noProof/>
        </w:rPr>
        <w:t>1.5名词解释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_Toc22227750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ABD96A8" w14:textId="77777777" w:rsidR="00184B18" w:rsidRDefault="00184B18">
      <w:pPr>
        <w:pStyle w:val="21"/>
        <w:tabs>
          <w:tab w:val="right" w:leader="dot" w:pos="8290"/>
        </w:tabs>
        <w:rPr>
          <w:noProof/>
        </w:rPr>
      </w:pPr>
      <w:r>
        <w:rPr>
          <w:noProof/>
        </w:rPr>
        <w:t>1.6关联业务及影响范围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_Toc22227751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64990DD" w14:textId="77777777" w:rsidR="00184B18" w:rsidRDefault="00184B18">
      <w:pPr>
        <w:pStyle w:val="11"/>
        <w:tabs>
          <w:tab w:val="left" w:pos="960"/>
          <w:tab w:val="right" w:leader="dot" w:pos="8290"/>
        </w:tabs>
        <w:rPr>
          <w:noProof/>
        </w:rPr>
      </w:pPr>
      <w:r>
        <w:rPr>
          <w:noProof/>
        </w:rPr>
        <w:t>二．</w:t>
      </w:r>
      <w:r>
        <w:rPr>
          <w:noProof/>
        </w:rPr>
        <w:tab/>
        <w:t>产品结构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_Toc22227752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F472774" w14:textId="77777777" w:rsidR="00184B18" w:rsidRDefault="00184B18">
      <w:pPr>
        <w:pStyle w:val="11"/>
        <w:tabs>
          <w:tab w:val="left" w:pos="960"/>
          <w:tab w:val="right" w:leader="dot" w:pos="8290"/>
        </w:tabs>
        <w:rPr>
          <w:noProof/>
        </w:rPr>
      </w:pPr>
      <w:r>
        <w:rPr>
          <w:noProof/>
        </w:rPr>
        <w:t>三．</w:t>
      </w:r>
      <w:r>
        <w:rPr>
          <w:noProof/>
        </w:rPr>
        <w:tab/>
        <w:t>小程序业务规则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_Toc22227753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7C17DAE" w14:textId="77777777" w:rsidR="00184B18" w:rsidRDefault="00184B18">
      <w:pPr>
        <w:pStyle w:val="21"/>
        <w:tabs>
          <w:tab w:val="right" w:leader="dot" w:pos="8290"/>
        </w:tabs>
        <w:rPr>
          <w:noProof/>
        </w:rPr>
      </w:pPr>
      <w:r>
        <w:rPr>
          <w:noProof/>
        </w:rPr>
        <w:t>3.1 登录流程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_Toc22227754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4FF75AB" w14:textId="77777777" w:rsidR="00184B18" w:rsidRDefault="00184B18">
      <w:pPr>
        <w:pStyle w:val="21"/>
        <w:tabs>
          <w:tab w:val="right" w:leader="dot" w:pos="8290"/>
        </w:tabs>
        <w:rPr>
          <w:noProof/>
        </w:rPr>
      </w:pPr>
      <w:r>
        <w:rPr>
          <w:noProof/>
        </w:rPr>
        <w:t>3.2原型及业务描述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_Toc22227755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7520BE4" w14:textId="77777777" w:rsidR="00184B18" w:rsidRDefault="00184B18">
      <w:pPr>
        <w:pStyle w:val="31"/>
        <w:tabs>
          <w:tab w:val="right" w:leader="dot" w:pos="8290"/>
        </w:tabs>
        <w:rPr>
          <w:noProof/>
        </w:rPr>
      </w:pPr>
      <w:r>
        <w:rPr>
          <w:noProof/>
        </w:rPr>
        <w:t>3.2.1未绑定渠道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_Toc22227756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19F23D0" w14:textId="77777777" w:rsidR="00184B18" w:rsidRDefault="00184B18">
      <w:pPr>
        <w:pStyle w:val="31"/>
        <w:tabs>
          <w:tab w:val="right" w:leader="dot" w:pos="8290"/>
        </w:tabs>
        <w:rPr>
          <w:noProof/>
        </w:rPr>
      </w:pPr>
      <w:r>
        <w:rPr>
          <w:noProof/>
        </w:rPr>
        <w:t>3.2.2首页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_Toc22227757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12DB14F" w14:textId="77777777" w:rsidR="00184B18" w:rsidRDefault="00184B18">
      <w:pPr>
        <w:pStyle w:val="31"/>
        <w:tabs>
          <w:tab w:val="right" w:leader="dot" w:pos="8290"/>
        </w:tabs>
        <w:rPr>
          <w:noProof/>
        </w:rPr>
      </w:pPr>
      <w:r>
        <w:rPr>
          <w:noProof/>
        </w:rPr>
        <w:t>3.2.3订单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_Toc22227758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0F8203B" w14:textId="77777777" w:rsidR="00184B18" w:rsidRDefault="00184B18">
      <w:pPr>
        <w:pStyle w:val="31"/>
        <w:tabs>
          <w:tab w:val="right" w:leader="dot" w:pos="8290"/>
        </w:tabs>
        <w:rPr>
          <w:noProof/>
        </w:rPr>
      </w:pPr>
      <w:r>
        <w:rPr>
          <w:noProof/>
        </w:rPr>
        <w:t>3.2.4对账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_Toc22227759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9F94CED" w14:textId="77777777" w:rsidR="00184B18" w:rsidRDefault="00184B18">
      <w:pPr>
        <w:pStyle w:val="31"/>
        <w:tabs>
          <w:tab w:val="right" w:leader="dot" w:pos="8290"/>
        </w:tabs>
        <w:rPr>
          <w:noProof/>
        </w:rPr>
      </w:pPr>
      <w:r>
        <w:rPr>
          <w:noProof/>
        </w:rPr>
        <w:t>3.2.5 我的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_Toc22227760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C09039B" w14:textId="77777777" w:rsidR="00184B18" w:rsidRDefault="00184B18">
      <w:pPr>
        <w:pStyle w:val="11"/>
        <w:tabs>
          <w:tab w:val="left" w:pos="960"/>
          <w:tab w:val="right" w:leader="dot" w:pos="8290"/>
        </w:tabs>
        <w:rPr>
          <w:noProof/>
        </w:rPr>
      </w:pPr>
      <w:r>
        <w:rPr>
          <w:noProof/>
        </w:rPr>
        <w:t>四．</w:t>
      </w:r>
      <w:r>
        <w:rPr>
          <w:noProof/>
        </w:rPr>
        <w:tab/>
        <w:t>渠道管理平台业务规则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_Toc22227761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0DC0D2C" w14:textId="77777777" w:rsidR="00184B18" w:rsidRDefault="00184B18">
      <w:pPr>
        <w:pStyle w:val="11"/>
        <w:tabs>
          <w:tab w:val="left" w:pos="960"/>
          <w:tab w:val="right" w:leader="dot" w:pos="8290"/>
        </w:tabs>
        <w:rPr>
          <w:noProof/>
        </w:rPr>
      </w:pPr>
      <w:r>
        <w:rPr>
          <w:noProof/>
        </w:rPr>
        <w:t>五．</w:t>
      </w:r>
      <w:r>
        <w:rPr>
          <w:noProof/>
        </w:rPr>
        <w:tab/>
        <w:t>历史数据处理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_Toc22227762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C8FC8BF" w14:textId="731511F0" w:rsidR="006B51E1" w:rsidRDefault="00184B18" w:rsidP="006B51E1">
      <w:pPr>
        <w:widowControl/>
        <w:jc w:val="left"/>
      </w:pPr>
      <w:r>
        <w:fldChar w:fldCharType="end"/>
      </w:r>
    </w:p>
    <w:p w14:paraId="083A3163" w14:textId="77777777" w:rsidR="006B51E1" w:rsidRDefault="006B51E1" w:rsidP="006B51E1">
      <w:pPr>
        <w:pStyle w:val="1"/>
        <w:numPr>
          <w:ilvl w:val="0"/>
          <w:numId w:val="1"/>
        </w:numPr>
      </w:pPr>
      <w:bookmarkStart w:id="1" w:name="_Toc500354461"/>
      <w:bookmarkStart w:id="2" w:name="_Toc503357648"/>
      <w:bookmarkStart w:id="3" w:name="_Toc22227745"/>
      <w:r>
        <w:rPr>
          <w:rFonts w:hint="eastAsia"/>
        </w:rPr>
        <w:t>概述</w:t>
      </w:r>
      <w:bookmarkEnd w:id="1"/>
      <w:bookmarkEnd w:id="2"/>
      <w:bookmarkEnd w:id="3"/>
    </w:p>
    <w:p w14:paraId="3B855C83" w14:textId="77777777" w:rsidR="006B51E1" w:rsidRDefault="006B51E1" w:rsidP="006B51E1">
      <w:pPr>
        <w:pStyle w:val="2"/>
      </w:pPr>
      <w:bookmarkStart w:id="4" w:name="_Toc500354462"/>
      <w:bookmarkStart w:id="5" w:name="_Toc503357649"/>
      <w:bookmarkStart w:id="6" w:name="_Toc22227746"/>
      <w:r>
        <w:rPr>
          <w:rFonts w:hint="eastAsia"/>
        </w:rPr>
        <w:t>1.1业务背景</w:t>
      </w:r>
      <w:bookmarkEnd w:id="4"/>
      <w:bookmarkEnd w:id="5"/>
      <w:bookmarkEnd w:id="6"/>
    </w:p>
    <w:p w14:paraId="7ED00CE8" w14:textId="381A1E5D" w:rsidR="00DC606B" w:rsidRPr="00DC606B" w:rsidRDefault="00BC0E95" w:rsidP="00DC606B">
      <w:r>
        <w:rPr>
          <w:rFonts w:hint="eastAsia"/>
        </w:rPr>
        <w:t xml:space="preserve">    </w:t>
      </w:r>
      <w:r w:rsidR="002207EC">
        <w:rPr>
          <w:rFonts w:hint="eastAsia"/>
        </w:rPr>
        <w:t>对小智路由的推广提供支持</w:t>
      </w:r>
      <w:r>
        <w:rPr>
          <w:rFonts w:hint="eastAsia"/>
        </w:rPr>
        <w:t>服务</w:t>
      </w:r>
      <w:r w:rsidR="002207EC">
        <w:rPr>
          <w:rFonts w:hint="eastAsia"/>
        </w:rPr>
        <w:t>，需要能对渠道进行管理，并对渠道通过线上或是线下推广的设置进行管理，提供管理工具。</w:t>
      </w:r>
    </w:p>
    <w:p w14:paraId="063AD440" w14:textId="77777777" w:rsidR="006B51E1" w:rsidRDefault="006B51E1" w:rsidP="006B51E1">
      <w:pPr>
        <w:pStyle w:val="2"/>
      </w:pPr>
      <w:bookmarkStart w:id="7" w:name="_Toc500354463"/>
      <w:bookmarkStart w:id="8" w:name="_Toc503357650"/>
      <w:bookmarkStart w:id="9" w:name="_Toc22227747"/>
      <w:r>
        <w:rPr>
          <w:rFonts w:hint="eastAsia"/>
        </w:rPr>
        <w:t>1.2文档目的</w:t>
      </w:r>
      <w:bookmarkEnd w:id="7"/>
      <w:bookmarkEnd w:id="8"/>
      <w:bookmarkEnd w:id="9"/>
    </w:p>
    <w:p w14:paraId="19ED59BE" w14:textId="77777777" w:rsidR="006B51E1" w:rsidRPr="00C87BB7" w:rsidRDefault="006B51E1" w:rsidP="006B51E1">
      <w:pPr>
        <w:rPr>
          <w:rFonts w:ascii="DengXian" w:eastAsia="DengXian" w:hAnsi="DengXian"/>
          <w:i/>
          <w:kern w:val="0"/>
          <w:szCs w:val="21"/>
          <w:shd w:val="pct10" w:color="auto" w:fill="FFFFFF"/>
        </w:rPr>
      </w:pPr>
      <w:r>
        <w:rPr>
          <w:rFonts w:ascii="DengXian" w:eastAsia="DengXian" w:hAnsi="DengXian" w:hint="eastAsia"/>
        </w:rPr>
        <w:t xml:space="preserve">    </w:t>
      </w:r>
      <w:r w:rsidRPr="00F945AE">
        <w:rPr>
          <w:rFonts w:ascii="DengXian" w:eastAsia="DengXian" w:hAnsi="DengXian" w:hint="eastAsia"/>
        </w:rPr>
        <w:t>对具体业务规则进行描述</w:t>
      </w:r>
      <w:r w:rsidRPr="00F945AE">
        <w:rPr>
          <w:rFonts w:ascii="DengXian" w:eastAsia="DengXian" w:hAnsi="DengXian" w:hint="eastAsia"/>
          <w:szCs w:val="21"/>
        </w:rPr>
        <w:t>，以供参与此项目的技术人员、业务人员以及相关人员共同参考，</w:t>
      </w:r>
      <w:r w:rsidRPr="00F945AE">
        <w:rPr>
          <w:rFonts w:ascii="DengXian" w:eastAsia="DengXian" w:hAnsi="DengXian" w:hint="eastAsia"/>
        </w:rPr>
        <w:t>作为以后设计开发和验收的依据。</w:t>
      </w:r>
    </w:p>
    <w:p w14:paraId="4198943B" w14:textId="77777777" w:rsidR="006B51E1" w:rsidRDefault="006B51E1" w:rsidP="006B51E1">
      <w:pPr>
        <w:pStyle w:val="2"/>
      </w:pPr>
      <w:bookmarkStart w:id="10" w:name="_Toc500354464"/>
      <w:bookmarkStart w:id="11" w:name="_Toc503357651"/>
      <w:bookmarkStart w:id="12" w:name="_Toc22227748"/>
      <w:r>
        <w:rPr>
          <w:rFonts w:hint="eastAsia"/>
        </w:rPr>
        <w:t>1.3 文档阅读人员</w:t>
      </w:r>
      <w:bookmarkEnd w:id="10"/>
      <w:bookmarkEnd w:id="11"/>
      <w:bookmarkEnd w:id="12"/>
    </w:p>
    <w:p w14:paraId="157B7CD8" w14:textId="77777777" w:rsidR="006B51E1" w:rsidRPr="00F945AE" w:rsidRDefault="006B51E1" w:rsidP="006B51E1">
      <w:pPr>
        <w:rPr>
          <w:rFonts w:ascii="DengXian" w:eastAsia="DengXian" w:hAnsi="DengXian"/>
        </w:rPr>
      </w:pPr>
      <w:r>
        <w:rPr>
          <w:rFonts w:ascii="DengXian" w:eastAsia="DengXian" w:hAnsi="DengXian" w:hint="eastAsia"/>
        </w:rPr>
        <w:t xml:space="preserve">    </w:t>
      </w:r>
      <w:r w:rsidRPr="00F945AE">
        <w:rPr>
          <w:rFonts w:ascii="DengXian" w:eastAsia="DengXian" w:hAnsi="DengXian" w:hint="eastAsia"/>
        </w:rPr>
        <w:t>本文档</w:t>
      </w:r>
      <w:r w:rsidRPr="00F945AE">
        <w:rPr>
          <w:rFonts w:ascii="DengXian" w:eastAsia="DengXian" w:hAnsi="DengXian"/>
        </w:rPr>
        <w:t>供</w:t>
      </w:r>
      <w:r w:rsidRPr="00F945AE">
        <w:rPr>
          <w:rFonts w:ascii="DengXian" w:eastAsia="DengXian" w:hAnsi="DengXian" w:hint="eastAsia"/>
        </w:rPr>
        <w:t>云平台</w:t>
      </w:r>
      <w:r w:rsidRPr="00F945AE">
        <w:rPr>
          <w:rFonts w:ascii="DengXian" w:eastAsia="DengXian" w:hAnsi="DengXian"/>
        </w:rPr>
        <w:t>所有</w:t>
      </w:r>
      <w:r w:rsidRPr="00F945AE">
        <w:rPr>
          <w:rFonts w:ascii="DengXian" w:eastAsia="DengXian" w:hAnsi="DengXian" w:hint="eastAsia"/>
        </w:rPr>
        <w:t>PM、RD、QA阅读，亦可向百望相关UE、UI、运营、运维同学开放</w:t>
      </w:r>
      <w:r w:rsidRPr="00F945AE">
        <w:rPr>
          <w:rFonts w:ascii="DengXian" w:eastAsia="DengXian" w:hAnsi="DengXian"/>
        </w:rPr>
        <w:t>阅读</w:t>
      </w:r>
      <w:r w:rsidRPr="00F945AE">
        <w:rPr>
          <w:rFonts w:ascii="DengXian" w:eastAsia="DengXian" w:hAnsi="DengXian" w:hint="eastAsia"/>
        </w:rPr>
        <w:t>。</w:t>
      </w:r>
    </w:p>
    <w:p w14:paraId="3D71230A" w14:textId="77777777" w:rsidR="006B51E1" w:rsidRPr="006329A3" w:rsidRDefault="006B51E1" w:rsidP="006B51E1">
      <w:pPr>
        <w:rPr>
          <w:rFonts w:ascii="DengXian" w:eastAsia="DengXian" w:hAnsi="DengXian"/>
        </w:rPr>
      </w:pPr>
      <w:r>
        <w:rPr>
          <w:rFonts w:ascii="DengXian" w:eastAsia="DengXian" w:hAnsi="DengXian" w:hint="eastAsia"/>
        </w:rPr>
        <w:t xml:space="preserve">    </w:t>
      </w:r>
      <w:r w:rsidRPr="00F945AE">
        <w:rPr>
          <w:rFonts w:ascii="DengXian" w:eastAsia="DengXian" w:hAnsi="DengXian" w:hint="eastAsia"/>
        </w:rPr>
        <w:t>请勿向非以上相关人员</w:t>
      </w:r>
      <w:r w:rsidRPr="00F945AE">
        <w:rPr>
          <w:rFonts w:ascii="DengXian" w:eastAsia="DengXian" w:hAnsi="DengXian"/>
        </w:rPr>
        <w:t>开放此文档。</w:t>
      </w:r>
    </w:p>
    <w:p w14:paraId="385A15CB" w14:textId="77777777" w:rsidR="006B51E1" w:rsidRDefault="006B51E1" w:rsidP="006B51E1">
      <w:pPr>
        <w:pStyle w:val="2"/>
      </w:pPr>
      <w:bookmarkStart w:id="13" w:name="_Toc500354465"/>
      <w:bookmarkStart w:id="14" w:name="_Toc503357652"/>
      <w:bookmarkStart w:id="15" w:name="_Toc22227749"/>
      <w:r>
        <w:rPr>
          <w:rFonts w:hint="eastAsia"/>
        </w:rPr>
        <w:t>1.4用户特征</w:t>
      </w:r>
      <w:bookmarkEnd w:id="13"/>
      <w:bookmarkEnd w:id="14"/>
      <w:bookmarkEnd w:id="15"/>
    </w:p>
    <w:tbl>
      <w:tblPr>
        <w:tblW w:w="5000" w:type="pct"/>
        <w:jc w:val="center"/>
        <w:tblCellSpacing w:w="11" w:type="dxa"/>
        <w:tblCellMar>
          <w:top w:w="170" w:type="dxa"/>
        </w:tblCellMar>
        <w:tblLook w:val="0600" w:firstRow="0" w:lastRow="0" w:firstColumn="0" w:lastColumn="0" w:noHBand="1" w:noVBand="1"/>
      </w:tblPr>
      <w:tblGrid>
        <w:gridCol w:w="1984"/>
        <w:gridCol w:w="6316"/>
      </w:tblGrid>
      <w:tr w:rsidR="006B51E1" w:rsidRPr="00F945AE" w14:paraId="76B3545B" w14:textId="77777777" w:rsidTr="001C296E">
        <w:trPr>
          <w:trHeight w:val="426"/>
          <w:tblCellSpacing w:w="11" w:type="dxa"/>
          <w:jc w:val="center"/>
        </w:trPr>
        <w:tc>
          <w:tcPr>
            <w:tcW w:w="1176" w:type="pct"/>
            <w:shd w:val="clear" w:color="auto" w:fill="595959" w:themeFill="text1" w:themeFillTint="A6"/>
            <w:vAlign w:val="center"/>
          </w:tcPr>
          <w:p w14:paraId="7302DA72" w14:textId="77777777" w:rsidR="006B51E1" w:rsidRPr="00F945AE" w:rsidRDefault="006B51E1" w:rsidP="001C296E">
            <w:pPr>
              <w:rPr>
                <w:rFonts w:ascii="DengXian" w:eastAsia="DengXian" w:hAnsi="DengXian"/>
                <w:color w:val="FFFFFF" w:themeColor="background1"/>
              </w:rPr>
            </w:pPr>
            <w:r w:rsidRPr="00F945AE">
              <w:rPr>
                <w:rFonts w:ascii="DengXian" w:eastAsia="DengXian" w:hAnsi="DengXian" w:hint="eastAsia"/>
                <w:color w:val="FFFFFF" w:themeColor="background1"/>
              </w:rPr>
              <w:t>角色</w:t>
            </w:r>
          </w:p>
        </w:tc>
        <w:tc>
          <w:tcPr>
            <w:tcW w:w="3786" w:type="pct"/>
            <w:shd w:val="clear" w:color="auto" w:fill="595959" w:themeFill="text1" w:themeFillTint="A6"/>
            <w:vAlign w:val="center"/>
          </w:tcPr>
          <w:p w14:paraId="4F832F1D" w14:textId="77777777" w:rsidR="006B51E1" w:rsidRPr="00F945AE" w:rsidRDefault="006B51E1" w:rsidP="001C296E">
            <w:pPr>
              <w:rPr>
                <w:rFonts w:ascii="DengXian" w:eastAsia="DengXian" w:hAnsi="DengXian"/>
                <w:color w:val="FFFFFF" w:themeColor="background1"/>
              </w:rPr>
            </w:pPr>
            <w:r w:rsidRPr="00F945AE">
              <w:rPr>
                <w:rFonts w:ascii="DengXian" w:eastAsia="DengXian" w:hAnsi="DengXian" w:hint="eastAsia"/>
                <w:color w:val="FFFFFF" w:themeColor="background1"/>
              </w:rPr>
              <w:t>描述</w:t>
            </w:r>
          </w:p>
        </w:tc>
      </w:tr>
      <w:tr w:rsidR="006B51E1" w:rsidRPr="00F945AE" w14:paraId="77A4FEC4" w14:textId="77777777" w:rsidTr="001C296E">
        <w:trPr>
          <w:trHeight w:val="577"/>
          <w:tblCellSpacing w:w="11" w:type="dxa"/>
          <w:jc w:val="center"/>
        </w:trPr>
        <w:tc>
          <w:tcPr>
            <w:tcW w:w="1176" w:type="pct"/>
            <w:vAlign w:val="center"/>
          </w:tcPr>
          <w:p w14:paraId="58B82BAE" w14:textId="77777777" w:rsidR="006B51E1" w:rsidRPr="00F945AE" w:rsidRDefault="006B51E1" w:rsidP="001C296E">
            <w:pPr>
              <w:rPr>
                <w:rFonts w:ascii="DengXian" w:eastAsia="DengXian" w:hAnsi="DengXian"/>
              </w:rPr>
            </w:pPr>
            <w:r w:rsidRPr="00F945AE">
              <w:rPr>
                <w:rFonts w:ascii="DengXian" w:eastAsia="DengXian" w:hAnsi="DengXian" w:hint="eastAsia"/>
              </w:rPr>
              <w:t>用户</w:t>
            </w:r>
          </w:p>
        </w:tc>
        <w:tc>
          <w:tcPr>
            <w:tcW w:w="3786" w:type="pct"/>
            <w:vAlign w:val="center"/>
          </w:tcPr>
          <w:p w14:paraId="70317A4A" w14:textId="77777777" w:rsidR="006B51E1" w:rsidRDefault="00BC0E95" w:rsidP="001C296E">
            <w:pPr>
              <w:rPr>
                <w:rFonts w:ascii="DengXian" w:eastAsia="DengXian" w:hAnsi="DengXian"/>
              </w:rPr>
            </w:pPr>
            <w:r>
              <w:rPr>
                <w:rFonts w:ascii="DengXian" w:eastAsia="DengXian" w:hAnsi="DengXian" w:hint="eastAsia"/>
              </w:rPr>
              <w:t>小程序-渠道地推人员</w:t>
            </w:r>
          </w:p>
          <w:p w14:paraId="2C709F88" w14:textId="706AFA25" w:rsidR="00BC0E95" w:rsidRPr="00F945AE" w:rsidRDefault="00BC0E95" w:rsidP="001C296E">
            <w:pPr>
              <w:rPr>
                <w:rFonts w:ascii="DengXian" w:eastAsia="DengXian" w:hAnsi="DengXian"/>
              </w:rPr>
            </w:pPr>
            <w:r>
              <w:rPr>
                <w:rFonts w:ascii="DengXian" w:eastAsia="DengXian" w:hAnsi="DengXian" w:hint="eastAsia"/>
              </w:rPr>
              <w:t>管理后台-百望运营、渠道人员</w:t>
            </w:r>
          </w:p>
        </w:tc>
      </w:tr>
      <w:tr w:rsidR="006B51E1" w:rsidRPr="00F945AE" w14:paraId="2C0D7C1F" w14:textId="77777777" w:rsidTr="001C296E">
        <w:trPr>
          <w:trHeight w:val="578"/>
          <w:tblCellSpacing w:w="11" w:type="dxa"/>
          <w:jc w:val="center"/>
        </w:trPr>
        <w:tc>
          <w:tcPr>
            <w:tcW w:w="1176" w:type="pct"/>
            <w:shd w:val="clear" w:color="auto" w:fill="F2F2F2" w:themeFill="background1" w:themeFillShade="F2"/>
            <w:vAlign w:val="center"/>
          </w:tcPr>
          <w:p w14:paraId="0FCEA7A8" w14:textId="77777777" w:rsidR="006B51E1" w:rsidRPr="00F945AE" w:rsidRDefault="006B51E1" w:rsidP="001C296E">
            <w:pPr>
              <w:rPr>
                <w:rFonts w:ascii="DengXian" w:eastAsia="DengXian" w:hAnsi="DengXian"/>
              </w:rPr>
            </w:pPr>
            <w:r w:rsidRPr="00F945AE">
              <w:rPr>
                <w:rFonts w:ascii="DengXian" w:eastAsia="DengXian" w:hAnsi="DengXian" w:hint="eastAsia"/>
              </w:rPr>
              <w:t>终端</w:t>
            </w:r>
          </w:p>
        </w:tc>
        <w:tc>
          <w:tcPr>
            <w:tcW w:w="3786" w:type="pct"/>
            <w:shd w:val="clear" w:color="auto" w:fill="F2F2F2" w:themeFill="background1" w:themeFillShade="F2"/>
            <w:vAlign w:val="center"/>
          </w:tcPr>
          <w:p w14:paraId="060294A7" w14:textId="2B2D592E" w:rsidR="006B51E1" w:rsidRPr="00F945AE" w:rsidRDefault="006B51E1" w:rsidP="001C296E">
            <w:pPr>
              <w:rPr>
                <w:rFonts w:ascii="DengXian" w:eastAsia="DengXian" w:hAnsi="DengXian"/>
              </w:rPr>
            </w:pPr>
            <w:r w:rsidRPr="00F945AE">
              <w:rPr>
                <w:rFonts w:ascii="DengXian" w:eastAsia="DengXian" w:hAnsi="DengXian" w:hint="eastAsia"/>
              </w:rPr>
              <w:t>本文档适用于</w:t>
            </w:r>
            <w:r w:rsidR="00BC0E95">
              <w:rPr>
                <w:rFonts w:ascii="DengXian" w:eastAsia="DengXian" w:hAnsi="DengXian" w:hint="eastAsia"/>
              </w:rPr>
              <w:t>移动端和</w:t>
            </w:r>
            <w:r w:rsidRPr="00F945AE">
              <w:rPr>
                <w:rFonts w:ascii="DengXian" w:eastAsia="DengXian" w:hAnsi="DengXian" w:hint="eastAsia"/>
              </w:rPr>
              <w:t>PC端</w:t>
            </w:r>
          </w:p>
        </w:tc>
      </w:tr>
    </w:tbl>
    <w:p w14:paraId="1C5F869C" w14:textId="77777777" w:rsidR="006B51E1" w:rsidRDefault="006B51E1" w:rsidP="006B51E1">
      <w:pPr>
        <w:pStyle w:val="2"/>
      </w:pPr>
      <w:bookmarkStart w:id="16" w:name="_Toc500354466"/>
      <w:bookmarkStart w:id="17" w:name="_Toc503357653"/>
      <w:bookmarkStart w:id="18" w:name="_Toc22227750"/>
      <w:r>
        <w:rPr>
          <w:rFonts w:hint="eastAsia"/>
        </w:rPr>
        <w:t>1.5名词解释</w:t>
      </w:r>
      <w:bookmarkEnd w:id="16"/>
      <w:bookmarkEnd w:id="17"/>
      <w:bookmarkEnd w:id="18"/>
    </w:p>
    <w:p w14:paraId="17BBBDE1" w14:textId="77777777" w:rsidR="006B51E1" w:rsidRPr="00C87BB7" w:rsidRDefault="006B51E1" w:rsidP="006B51E1">
      <w:r>
        <w:rPr>
          <w:rFonts w:hint="eastAsia"/>
        </w:rPr>
        <w:t>略</w:t>
      </w:r>
    </w:p>
    <w:p w14:paraId="187024DA" w14:textId="77777777" w:rsidR="006B51E1" w:rsidRDefault="006B51E1" w:rsidP="006B51E1">
      <w:pPr>
        <w:pStyle w:val="2"/>
      </w:pPr>
      <w:bookmarkStart w:id="19" w:name="_Toc500354467"/>
      <w:bookmarkStart w:id="20" w:name="_Toc503357654"/>
      <w:bookmarkStart w:id="21" w:name="_Toc22227751"/>
      <w:r>
        <w:rPr>
          <w:rFonts w:hint="eastAsia"/>
        </w:rPr>
        <w:t>1.6关联业务及影响范围</w:t>
      </w:r>
      <w:bookmarkEnd w:id="19"/>
      <w:bookmarkEnd w:id="20"/>
      <w:bookmarkEnd w:id="21"/>
    </w:p>
    <w:p w14:paraId="212F4265" w14:textId="2D12EF7D" w:rsidR="00D9343B" w:rsidRDefault="00D9343B" w:rsidP="003817F4">
      <w:r>
        <w:rPr>
          <w:rFonts w:hint="eastAsia"/>
        </w:rPr>
        <w:t>对现有渠道管理后台会有功能新增</w:t>
      </w:r>
    </w:p>
    <w:p w14:paraId="186F705B" w14:textId="35C19415" w:rsidR="00B0672E" w:rsidRPr="003817F4" w:rsidRDefault="00B0672E" w:rsidP="003817F4">
      <w:r>
        <w:rPr>
          <w:rFonts w:hint="eastAsia"/>
        </w:rPr>
        <w:t>微信支付新功能</w:t>
      </w:r>
      <w:r w:rsidR="002B3B28">
        <w:rPr>
          <w:rFonts w:hint="eastAsia"/>
        </w:rPr>
        <w:t>支持</w:t>
      </w:r>
    </w:p>
    <w:p w14:paraId="214276F2" w14:textId="77777777" w:rsidR="006B51E1" w:rsidRDefault="006B51E1" w:rsidP="006B51E1">
      <w:pPr>
        <w:pStyle w:val="1"/>
        <w:numPr>
          <w:ilvl w:val="0"/>
          <w:numId w:val="1"/>
        </w:numPr>
      </w:pPr>
      <w:bookmarkStart w:id="22" w:name="_Toc500354468"/>
      <w:bookmarkStart w:id="23" w:name="_Toc503357655"/>
      <w:bookmarkStart w:id="24" w:name="_Toc22227752"/>
      <w:r>
        <w:rPr>
          <w:rFonts w:hint="eastAsia"/>
        </w:rPr>
        <w:t>产品结构</w:t>
      </w:r>
      <w:bookmarkEnd w:id="22"/>
      <w:bookmarkEnd w:id="23"/>
      <w:bookmarkEnd w:id="24"/>
    </w:p>
    <w:p w14:paraId="08CF3F6E" w14:textId="7D39BECA" w:rsidR="00C26369" w:rsidRPr="00C26369" w:rsidRDefault="00AA14BA" w:rsidP="00C26369">
      <w:r w:rsidRPr="00AA14BA">
        <w:drawing>
          <wp:inline distT="0" distB="0" distL="0" distR="0" wp14:anchorId="2B5948BD" wp14:editId="7B5AA2F7">
            <wp:extent cx="6042932" cy="2535847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66448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25AF" w14:textId="1D1A1AC0" w:rsidR="006B51E1" w:rsidRDefault="00E24142" w:rsidP="006B51E1">
      <w:pPr>
        <w:pStyle w:val="1"/>
        <w:numPr>
          <w:ilvl w:val="0"/>
          <w:numId w:val="1"/>
        </w:numPr>
      </w:pPr>
      <w:bookmarkStart w:id="25" w:name="_Toc500354469"/>
      <w:bookmarkStart w:id="26" w:name="_Toc503357656"/>
      <w:bookmarkStart w:id="27" w:name="_Toc22227753"/>
      <w:r>
        <w:rPr>
          <w:rFonts w:hint="eastAsia"/>
        </w:rPr>
        <w:t>小程序</w:t>
      </w:r>
      <w:r w:rsidR="006B51E1">
        <w:rPr>
          <w:rFonts w:hint="eastAsia"/>
        </w:rPr>
        <w:t>业务规则</w:t>
      </w:r>
      <w:bookmarkEnd w:id="25"/>
      <w:bookmarkEnd w:id="26"/>
      <w:bookmarkEnd w:id="27"/>
    </w:p>
    <w:p w14:paraId="6A93E855" w14:textId="34365FB6" w:rsidR="003817F4" w:rsidRDefault="003817F4" w:rsidP="003817F4">
      <w:pPr>
        <w:pStyle w:val="2"/>
      </w:pPr>
      <w:bookmarkStart w:id="28" w:name="_Toc22227754"/>
      <w:r>
        <w:rPr>
          <w:rFonts w:hint="eastAsia"/>
        </w:rPr>
        <w:t>3.1</w:t>
      </w:r>
      <w:r w:rsidR="00DA53B8">
        <w:rPr>
          <w:rFonts w:hint="eastAsia"/>
        </w:rPr>
        <w:t xml:space="preserve"> </w:t>
      </w:r>
      <w:r w:rsidR="00E24142">
        <w:rPr>
          <w:rFonts w:hint="eastAsia"/>
        </w:rPr>
        <w:t>登录</w:t>
      </w:r>
      <w:r>
        <w:rPr>
          <w:rFonts w:hint="eastAsia"/>
        </w:rPr>
        <w:t>流程</w:t>
      </w:r>
      <w:bookmarkEnd w:id="28"/>
    </w:p>
    <w:p w14:paraId="0D52D20C" w14:textId="48949010" w:rsidR="00D9343B" w:rsidRPr="00D9343B" w:rsidRDefault="005821B8" w:rsidP="00D9343B">
      <w:r w:rsidRPr="005821B8">
        <w:drawing>
          <wp:inline distT="0" distB="0" distL="0" distR="0" wp14:anchorId="06678DA2" wp14:editId="451A915B">
            <wp:extent cx="6116403" cy="1191593"/>
            <wp:effectExtent l="0" t="0" r="508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6616" cy="119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0DF8" w14:textId="1DA1382C" w:rsidR="003817F4" w:rsidRDefault="003817F4" w:rsidP="003817F4">
      <w:pPr>
        <w:pStyle w:val="2"/>
      </w:pPr>
      <w:bookmarkStart w:id="29" w:name="_Toc22227755"/>
      <w:r>
        <w:rPr>
          <w:rFonts w:hint="eastAsia"/>
        </w:rPr>
        <w:t>3.2原型</w:t>
      </w:r>
      <w:r w:rsidR="00C33CE3">
        <w:rPr>
          <w:rFonts w:hint="eastAsia"/>
        </w:rPr>
        <w:t>及业务描述</w:t>
      </w:r>
      <w:bookmarkEnd w:id="29"/>
    </w:p>
    <w:p w14:paraId="23412476" w14:textId="732A75CB" w:rsidR="00C33CE3" w:rsidRDefault="00C33CE3" w:rsidP="00295A1B">
      <w:pPr>
        <w:pStyle w:val="3"/>
      </w:pPr>
      <w:bookmarkStart w:id="30" w:name="_Toc22227756"/>
      <w:r>
        <w:rPr>
          <w:rFonts w:hint="eastAsia"/>
        </w:rPr>
        <w:t>3.2.1</w:t>
      </w:r>
      <w:bookmarkEnd w:id="30"/>
      <w:r w:rsidR="005821B8">
        <w:rPr>
          <w:rFonts w:hint="eastAsia"/>
        </w:rPr>
        <w:t>首次登录</w:t>
      </w:r>
      <w:r w:rsidR="006D2505">
        <w:rPr>
          <w:rFonts w:hint="eastAsia"/>
        </w:rPr>
        <w:t>授权页</w:t>
      </w:r>
    </w:p>
    <w:p w14:paraId="7A7AFA12" w14:textId="310D7A06" w:rsidR="005C40FF" w:rsidRDefault="001F7C5F" w:rsidP="00E24142">
      <w:pPr>
        <w:rPr>
          <w:noProof/>
        </w:rPr>
      </w:pPr>
      <w:r w:rsidRPr="001F7C5F">
        <w:rPr>
          <w:noProof/>
        </w:rPr>
        <w:drawing>
          <wp:inline distT="0" distB="0" distL="0" distR="0" wp14:anchorId="6D0F1889" wp14:editId="55AA47EE">
            <wp:extent cx="2747460" cy="5663474"/>
            <wp:effectExtent l="0" t="0" r="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54059" cy="567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01E3" w14:textId="1FAC7B3F" w:rsidR="006D2505" w:rsidRDefault="006D2505" w:rsidP="00E24142">
      <w:pPr>
        <w:rPr>
          <w:rFonts w:hint="eastAsia"/>
        </w:rPr>
      </w:pPr>
      <w:r>
        <w:rPr>
          <w:rFonts w:hint="eastAsia"/>
        </w:rPr>
        <w:t>点击</w:t>
      </w:r>
      <w:r w:rsidR="001F7C5F">
        <w:rPr>
          <w:rFonts w:hint="eastAsia"/>
        </w:rPr>
        <w:t>授权按钮，调用微信标准授权接口，获取头像和昵称授权。授权完成后判断是否已绑定渠道，未绑定进入绑定页，已绑定进入首页。</w:t>
      </w:r>
    </w:p>
    <w:p w14:paraId="357F499D" w14:textId="2EC853F3" w:rsidR="001F7C5F" w:rsidRDefault="00295A1B" w:rsidP="00295A1B">
      <w:pPr>
        <w:pStyle w:val="3"/>
        <w:rPr>
          <w:rFonts w:hint="eastAsia"/>
        </w:rPr>
      </w:pPr>
      <w:bookmarkStart w:id="31" w:name="_Toc22227757"/>
      <w:r>
        <w:rPr>
          <w:rFonts w:hint="eastAsia"/>
        </w:rPr>
        <w:t>3.2.2</w:t>
      </w:r>
      <w:r w:rsidR="001F7C5F">
        <w:rPr>
          <w:rFonts w:hint="eastAsia"/>
        </w:rPr>
        <w:t>绑定渠道页</w:t>
      </w:r>
    </w:p>
    <w:p w14:paraId="3FFEA494" w14:textId="77777777" w:rsidR="001F7C5F" w:rsidRPr="001F7C5F" w:rsidRDefault="001F7C5F" w:rsidP="001F7C5F">
      <w:r w:rsidRPr="001F7C5F">
        <w:drawing>
          <wp:inline distT="0" distB="0" distL="0" distR="0" wp14:anchorId="72953836" wp14:editId="4EA5D198">
            <wp:extent cx="2772439" cy="348560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74507" cy="348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4"/>
        <w:gridCol w:w="1418"/>
        <w:gridCol w:w="1319"/>
        <w:gridCol w:w="4849"/>
      </w:tblGrid>
      <w:tr w:rsidR="001F7C5F" w14:paraId="1721742F" w14:textId="77777777" w:rsidTr="00396C1E">
        <w:tc>
          <w:tcPr>
            <w:tcW w:w="704" w:type="dxa"/>
          </w:tcPr>
          <w:p w14:paraId="26FC9AC8" w14:textId="77777777" w:rsidR="001F7C5F" w:rsidRDefault="001F7C5F" w:rsidP="00396C1E">
            <w:r>
              <w:rPr>
                <w:rFonts w:hint="eastAsia"/>
              </w:rPr>
              <w:t>序号</w:t>
            </w:r>
          </w:p>
        </w:tc>
        <w:tc>
          <w:tcPr>
            <w:tcW w:w="1418" w:type="dxa"/>
          </w:tcPr>
          <w:p w14:paraId="43CABC67" w14:textId="77777777" w:rsidR="001F7C5F" w:rsidRDefault="001F7C5F" w:rsidP="00396C1E">
            <w:r>
              <w:rPr>
                <w:rFonts w:hint="eastAsia"/>
              </w:rPr>
              <w:t>项目名</w:t>
            </w:r>
          </w:p>
        </w:tc>
        <w:tc>
          <w:tcPr>
            <w:tcW w:w="1319" w:type="dxa"/>
          </w:tcPr>
          <w:p w14:paraId="53AA9BC6" w14:textId="77777777" w:rsidR="001F7C5F" w:rsidRDefault="001F7C5F" w:rsidP="00396C1E">
            <w:r>
              <w:rPr>
                <w:rFonts w:hint="eastAsia"/>
              </w:rPr>
              <w:t>是否必填</w:t>
            </w:r>
          </w:p>
        </w:tc>
        <w:tc>
          <w:tcPr>
            <w:tcW w:w="4849" w:type="dxa"/>
          </w:tcPr>
          <w:p w14:paraId="5326EB65" w14:textId="77777777" w:rsidR="001F7C5F" w:rsidRDefault="001F7C5F" w:rsidP="00396C1E">
            <w:r>
              <w:rPr>
                <w:rFonts w:hint="eastAsia"/>
              </w:rPr>
              <w:t>描述</w:t>
            </w:r>
          </w:p>
        </w:tc>
      </w:tr>
      <w:tr w:rsidR="001F7C5F" w:rsidRPr="005C40FF" w14:paraId="1B529201" w14:textId="77777777" w:rsidTr="00396C1E">
        <w:tc>
          <w:tcPr>
            <w:tcW w:w="704" w:type="dxa"/>
          </w:tcPr>
          <w:p w14:paraId="7972F787" w14:textId="154DE3C4" w:rsidR="001F7C5F" w:rsidRPr="005C40FF" w:rsidRDefault="001F7C5F" w:rsidP="00396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418" w:type="dxa"/>
          </w:tcPr>
          <w:p w14:paraId="4A8EE8AF" w14:textId="77777777" w:rsidR="001F7C5F" w:rsidRPr="005C40FF" w:rsidRDefault="001F7C5F" w:rsidP="00396C1E">
            <w:pPr>
              <w:rPr>
                <w:sz w:val="18"/>
                <w:szCs w:val="18"/>
              </w:rPr>
            </w:pPr>
            <w:r w:rsidRPr="005C40FF">
              <w:rPr>
                <w:rFonts w:hint="eastAsia"/>
                <w:sz w:val="18"/>
                <w:szCs w:val="18"/>
              </w:rPr>
              <w:t>姓名</w:t>
            </w:r>
          </w:p>
        </w:tc>
        <w:tc>
          <w:tcPr>
            <w:tcW w:w="1319" w:type="dxa"/>
          </w:tcPr>
          <w:p w14:paraId="6781581D" w14:textId="77777777" w:rsidR="001F7C5F" w:rsidRPr="005C40FF" w:rsidRDefault="001F7C5F" w:rsidP="00396C1E">
            <w:pPr>
              <w:rPr>
                <w:sz w:val="18"/>
                <w:szCs w:val="18"/>
              </w:rPr>
            </w:pPr>
            <w:r w:rsidRPr="005C40FF"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4849" w:type="dxa"/>
          </w:tcPr>
          <w:p w14:paraId="681E48DE" w14:textId="77777777" w:rsidR="001F7C5F" w:rsidRPr="005C40FF" w:rsidRDefault="001F7C5F" w:rsidP="00396C1E">
            <w:pPr>
              <w:rPr>
                <w:sz w:val="18"/>
                <w:szCs w:val="18"/>
              </w:rPr>
            </w:pPr>
            <w:r w:rsidRPr="005C40FF">
              <w:rPr>
                <w:rFonts w:hint="eastAsia"/>
                <w:sz w:val="18"/>
                <w:szCs w:val="18"/>
              </w:rPr>
              <w:t>默认值“请填写姓名”</w:t>
            </w:r>
          </w:p>
          <w:p w14:paraId="6CDE61E9" w14:textId="77777777" w:rsidR="001F7C5F" w:rsidRPr="005C40FF" w:rsidRDefault="001F7C5F" w:rsidP="00396C1E">
            <w:pPr>
              <w:rPr>
                <w:sz w:val="18"/>
                <w:szCs w:val="18"/>
              </w:rPr>
            </w:pPr>
            <w:r w:rsidRPr="005C40FF">
              <w:rPr>
                <w:rFonts w:hint="eastAsia"/>
                <w:sz w:val="18"/>
                <w:szCs w:val="18"/>
              </w:rPr>
              <w:t>最小4个字符，最大20个字符。</w:t>
            </w:r>
          </w:p>
          <w:p w14:paraId="2A5F0BC0" w14:textId="77777777" w:rsidR="001F7C5F" w:rsidRPr="005C40FF" w:rsidRDefault="001F7C5F" w:rsidP="00396C1E">
            <w:pPr>
              <w:rPr>
                <w:sz w:val="18"/>
                <w:szCs w:val="18"/>
              </w:rPr>
            </w:pPr>
            <w:r w:rsidRPr="005C40FF">
              <w:rPr>
                <w:rFonts w:hint="eastAsia"/>
                <w:sz w:val="18"/>
                <w:szCs w:val="18"/>
              </w:rPr>
              <w:t>错误提示：请填写正确的内容</w:t>
            </w:r>
          </w:p>
        </w:tc>
      </w:tr>
      <w:tr w:rsidR="001F7C5F" w:rsidRPr="005C40FF" w14:paraId="73D5C283" w14:textId="77777777" w:rsidTr="00396C1E">
        <w:tc>
          <w:tcPr>
            <w:tcW w:w="704" w:type="dxa"/>
          </w:tcPr>
          <w:p w14:paraId="49B7EE41" w14:textId="1636EED4" w:rsidR="001F7C5F" w:rsidRPr="005C40FF" w:rsidRDefault="001F7C5F" w:rsidP="00396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</w:p>
        </w:tc>
        <w:tc>
          <w:tcPr>
            <w:tcW w:w="1418" w:type="dxa"/>
          </w:tcPr>
          <w:p w14:paraId="303C0ECD" w14:textId="77777777" w:rsidR="001F7C5F" w:rsidRPr="005C40FF" w:rsidRDefault="001F7C5F" w:rsidP="00396C1E">
            <w:pPr>
              <w:rPr>
                <w:sz w:val="18"/>
                <w:szCs w:val="18"/>
              </w:rPr>
            </w:pPr>
            <w:r w:rsidRPr="005C40FF">
              <w:rPr>
                <w:rFonts w:hint="eastAsia"/>
                <w:sz w:val="18"/>
                <w:szCs w:val="18"/>
              </w:rPr>
              <w:t>手机号</w:t>
            </w:r>
          </w:p>
        </w:tc>
        <w:tc>
          <w:tcPr>
            <w:tcW w:w="1319" w:type="dxa"/>
          </w:tcPr>
          <w:p w14:paraId="0B10AA7D" w14:textId="77777777" w:rsidR="001F7C5F" w:rsidRPr="005C40FF" w:rsidRDefault="001F7C5F" w:rsidP="00396C1E">
            <w:pPr>
              <w:rPr>
                <w:sz w:val="18"/>
                <w:szCs w:val="18"/>
              </w:rPr>
            </w:pPr>
            <w:r w:rsidRPr="005C40FF"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4849" w:type="dxa"/>
          </w:tcPr>
          <w:p w14:paraId="196932FD" w14:textId="0A52710B" w:rsidR="001F7C5F" w:rsidRPr="005C40FF" w:rsidRDefault="001F7C5F" w:rsidP="00396C1E">
            <w:pPr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填写手机号</w:t>
            </w:r>
          </w:p>
        </w:tc>
      </w:tr>
      <w:tr w:rsidR="001F7C5F" w:rsidRPr="005C40FF" w14:paraId="6E7EFE3E" w14:textId="77777777" w:rsidTr="00396C1E">
        <w:tc>
          <w:tcPr>
            <w:tcW w:w="704" w:type="dxa"/>
          </w:tcPr>
          <w:p w14:paraId="6A941B0A" w14:textId="1F042FCB" w:rsidR="001F7C5F" w:rsidRPr="005C40FF" w:rsidRDefault="001F7C5F" w:rsidP="00396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</w:p>
        </w:tc>
        <w:tc>
          <w:tcPr>
            <w:tcW w:w="1418" w:type="dxa"/>
          </w:tcPr>
          <w:p w14:paraId="4EDE4DC9" w14:textId="77777777" w:rsidR="001F7C5F" w:rsidRPr="005C40FF" w:rsidRDefault="001F7C5F" w:rsidP="00396C1E">
            <w:pPr>
              <w:rPr>
                <w:sz w:val="18"/>
                <w:szCs w:val="18"/>
              </w:rPr>
            </w:pPr>
            <w:r w:rsidRPr="005C40FF">
              <w:rPr>
                <w:rFonts w:hint="eastAsia"/>
                <w:sz w:val="18"/>
                <w:szCs w:val="18"/>
              </w:rPr>
              <w:t>获取验证码</w:t>
            </w:r>
          </w:p>
        </w:tc>
        <w:tc>
          <w:tcPr>
            <w:tcW w:w="1319" w:type="dxa"/>
          </w:tcPr>
          <w:p w14:paraId="415AFB3A" w14:textId="3F8B693E" w:rsidR="001F7C5F" w:rsidRPr="005C40FF" w:rsidRDefault="001F7C5F" w:rsidP="00396C1E">
            <w:pPr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4849" w:type="dxa"/>
          </w:tcPr>
          <w:p w14:paraId="5A64A66D" w14:textId="77777777" w:rsidR="001F7C5F" w:rsidRPr="005C40FF" w:rsidRDefault="001F7C5F" w:rsidP="00396C1E">
            <w:pPr>
              <w:rPr>
                <w:sz w:val="18"/>
                <w:szCs w:val="18"/>
              </w:rPr>
            </w:pPr>
            <w:r w:rsidRPr="005C40FF">
              <w:rPr>
                <w:rFonts w:hint="eastAsia"/>
                <w:sz w:val="18"/>
                <w:szCs w:val="18"/>
              </w:rPr>
              <w:t>点击后，按钮置灰，同时发送4位数字的随机验证码，倒计时60秒后可再次点击发送。有效期5分钟。</w:t>
            </w:r>
          </w:p>
          <w:p w14:paraId="625192F0" w14:textId="77777777" w:rsidR="001F7C5F" w:rsidRPr="005C40FF" w:rsidRDefault="001F7C5F" w:rsidP="00396C1E">
            <w:pPr>
              <w:rPr>
                <w:sz w:val="18"/>
                <w:szCs w:val="18"/>
              </w:rPr>
            </w:pPr>
            <w:r w:rsidRPr="005C40FF">
              <w:rPr>
                <w:rFonts w:hint="eastAsia"/>
                <w:sz w:val="18"/>
                <w:szCs w:val="18"/>
              </w:rPr>
              <w:t>错误提示：验证码不正确</w:t>
            </w:r>
          </w:p>
        </w:tc>
      </w:tr>
      <w:tr w:rsidR="001F7C5F" w:rsidRPr="005C40FF" w14:paraId="6326B483" w14:textId="77777777" w:rsidTr="00396C1E">
        <w:tc>
          <w:tcPr>
            <w:tcW w:w="704" w:type="dxa"/>
          </w:tcPr>
          <w:p w14:paraId="18EC706F" w14:textId="078B8A4F" w:rsidR="001F7C5F" w:rsidRPr="005C40FF" w:rsidRDefault="001F7C5F" w:rsidP="00396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</w:t>
            </w:r>
          </w:p>
        </w:tc>
        <w:tc>
          <w:tcPr>
            <w:tcW w:w="1418" w:type="dxa"/>
          </w:tcPr>
          <w:p w14:paraId="41A218FB" w14:textId="77777777" w:rsidR="001F7C5F" w:rsidRPr="005C40FF" w:rsidRDefault="001F7C5F" w:rsidP="00396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绑定渠道按钮</w:t>
            </w:r>
          </w:p>
        </w:tc>
        <w:tc>
          <w:tcPr>
            <w:tcW w:w="1319" w:type="dxa"/>
          </w:tcPr>
          <w:p w14:paraId="02A53A0B" w14:textId="77777777" w:rsidR="001F7C5F" w:rsidRPr="005C40FF" w:rsidRDefault="001F7C5F" w:rsidP="00396C1E">
            <w:pPr>
              <w:rPr>
                <w:sz w:val="18"/>
                <w:szCs w:val="18"/>
              </w:rPr>
            </w:pPr>
          </w:p>
        </w:tc>
        <w:tc>
          <w:tcPr>
            <w:tcW w:w="4849" w:type="dxa"/>
          </w:tcPr>
          <w:p w14:paraId="17B057D8" w14:textId="77777777" w:rsidR="001F7C5F" w:rsidRPr="005C40FF" w:rsidRDefault="001F7C5F" w:rsidP="00396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点击后校验填写的内容是否合法，通过校验后浮层提示绑定成功。3秒后跳转至首页。</w:t>
            </w:r>
          </w:p>
        </w:tc>
      </w:tr>
      <w:tr w:rsidR="001F7C5F" w14:paraId="10E274F4" w14:textId="77777777" w:rsidTr="00396C1E">
        <w:tc>
          <w:tcPr>
            <w:tcW w:w="704" w:type="dxa"/>
          </w:tcPr>
          <w:p w14:paraId="5EE7FB87" w14:textId="22A0F177" w:rsidR="001F7C5F" w:rsidRDefault="001F7C5F" w:rsidP="00396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</w:t>
            </w:r>
          </w:p>
        </w:tc>
        <w:tc>
          <w:tcPr>
            <w:tcW w:w="1418" w:type="dxa"/>
          </w:tcPr>
          <w:p w14:paraId="04A94024" w14:textId="77777777" w:rsidR="001F7C5F" w:rsidRDefault="001F7C5F" w:rsidP="00396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渠道标识</w:t>
            </w:r>
          </w:p>
        </w:tc>
        <w:tc>
          <w:tcPr>
            <w:tcW w:w="1319" w:type="dxa"/>
          </w:tcPr>
          <w:p w14:paraId="6C0E4D3D" w14:textId="77777777" w:rsidR="001F7C5F" w:rsidRPr="005C40FF" w:rsidRDefault="001F7C5F" w:rsidP="00396C1E">
            <w:pPr>
              <w:rPr>
                <w:sz w:val="18"/>
                <w:szCs w:val="18"/>
              </w:rPr>
            </w:pPr>
          </w:p>
        </w:tc>
        <w:tc>
          <w:tcPr>
            <w:tcW w:w="4849" w:type="dxa"/>
          </w:tcPr>
          <w:p w14:paraId="7BB604C8" w14:textId="77777777" w:rsidR="001F7C5F" w:rsidRDefault="001F7C5F" w:rsidP="00396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不同的渠道，访问的小程序码上CODE不一样，进入小程序注册完成后根据渠道CODE绑定渠道。</w:t>
            </w:r>
          </w:p>
        </w:tc>
      </w:tr>
    </w:tbl>
    <w:p w14:paraId="298D513C" w14:textId="04976B5E" w:rsidR="001F7C5F" w:rsidRPr="001F7C5F" w:rsidRDefault="001F7C5F" w:rsidP="001F7C5F">
      <w:pPr>
        <w:rPr>
          <w:rFonts w:hint="eastAsia"/>
        </w:rPr>
      </w:pPr>
    </w:p>
    <w:p w14:paraId="3604C385" w14:textId="3087713D" w:rsidR="005C40FF" w:rsidRDefault="001F7C5F" w:rsidP="00295A1B">
      <w:pPr>
        <w:pStyle w:val="3"/>
      </w:pPr>
      <w:r>
        <w:rPr>
          <w:rFonts w:hint="eastAsia"/>
        </w:rPr>
        <w:t>3.2.3</w:t>
      </w:r>
      <w:r w:rsidR="00295A1B">
        <w:rPr>
          <w:rFonts w:hint="eastAsia"/>
        </w:rPr>
        <w:t>首页</w:t>
      </w:r>
      <w:bookmarkEnd w:id="31"/>
    </w:p>
    <w:p w14:paraId="43BEB55D" w14:textId="509C4064" w:rsidR="00295A1B" w:rsidRDefault="001F7C5F" w:rsidP="00E24142">
      <w:r w:rsidRPr="001F7C5F">
        <w:drawing>
          <wp:inline distT="0" distB="0" distL="0" distR="0" wp14:anchorId="155F0A42" wp14:editId="69E536D0">
            <wp:extent cx="2183524" cy="4407989"/>
            <wp:effectExtent l="0" t="0" r="1270" b="120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87213" cy="44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4"/>
        <w:gridCol w:w="1418"/>
        <w:gridCol w:w="1319"/>
        <w:gridCol w:w="4849"/>
      </w:tblGrid>
      <w:tr w:rsidR="00295A1B" w14:paraId="3F89B627" w14:textId="77777777" w:rsidTr="00026E46">
        <w:tc>
          <w:tcPr>
            <w:tcW w:w="704" w:type="dxa"/>
          </w:tcPr>
          <w:p w14:paraId="4D009EC4" w14:textId="77777777" w:rsidR="00295A1B" w:rsidRDefault="00295A1B" w:rsidP="00026E46">
            <w:r>
              <w:rPr>
                <w:rFonts w:hint="eastAsia"/>
              </w:rPr>
              <w:t>序号</w:t>
            </w:r>
          </w:p>
        </w:tc>
        <w:tc>
          <w:tcPr>
            <w:tcW w:w="1418" w:type="dxa"/>
          </w:tcPr>
          <w:p w14:paraId="2BD7AD94" w14:textId="77777777" w:rsidR="00295A1B" w:rsidRDefault="00295A1B" w:rsidP="00026E46">
            <w:r>
              <w:rPr>
                <w:rFonts w:hint="eastAsia"/>
              </w:rPr>
              <w:t>项目名</w:t>
            </w:r>
          </w:p>
        </w:tc>
        <w:tc>
          <w:tcPr>
            <w:tcW w:w="1319" w:type="dxa"/>
          </w:tcPr>
          <w:p w14:paraId="0C2AE195" w14:textId="77777777" w:rsidR="00295A1B" w:rsidRDefault="00295A1B" w:rsidP="00026E46">
            <w:r>
              <w:rPr>
                <w:rFonts w:hint="eastAsia"/>
              </w:rPr>
              <w:t>是否必填</w:t>
            </w:r>
          </w:p>
        </w:tc>
        <w:tc>
          <w:tcPr>
            <w:tcW w:w="4849" w:type="dxa"/>
          </w:tcPr>
          <w:p w14:paraId="641CCA4C" w14:textId="77777777" w:rsidR="00295A1B" w:rsidRDefault="00295A1B" w:rsidP="00026E46">
            <w:r>
              <w:rPr>
                <w:rFonts w:hint="eastAsia"/>
              </w:rPr>
              <w:t>描述</w:t>
            </w:r>
          </w:p>
        </w:tc>
      </w:tr>
      <w:tr w:rsidR="00295A1B" w:rsidRPr="005C40FF" w14:paraId="5A1F7946" w14:textId="77777777" w:rsidTr="00026E46">
        <w:tc>
          <w:tcPr>
            <w:tcW w:w="704" w:type="dxa"/>
          </w:tcPr>
          <w:p w14:paraId="211DC944" w14:textId="77777777" w:rsidR="00295A1B" w:rsidRPr="005C40FF" w:rsidRDefault="00295A1B" w:rsidP="00026E46">
            <w:pPr>
              <w:rPr>
                <w:sz w:val="18"/>
                <w:szCs w:val="18"/>
              </w:rPr>
            </w:pPr>
            <w:r w:rsidRPr="005C40FF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418" w:type="dxa"/>
          </w:tcPr>
          <w:p w14:paraId="0EBEFA0B" w14:textId="61866953" w:rsidR="00295A1B" w:rsidRPr="005C40FF" w:rsidRDefault="001F7C5F" w:rsidP="00026E46">
            <w:pPr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BANNER</w:t>
            </w:r>
          </w:p>
        </w:tc>
        <w:tc>
          <w:tcPr>
            <w:tcW w:w="1319" w:type="dxa"/>
          </w:tcPr>
          <w:p w14:paraId="4F8B1E49" w14:textId="2A0BCA7C" w:rsidR="00295A1B" w:rsidRPr="005C40FF" w:rsidRDefault="00295A1B" w:rsidP="00026E46">
            <w:pPr>
              <w:rPr>
                <w:sz w:val="18"/>
                <w:szCs w:val="18"/>
              </w:rPr>
            </w:pPr>
          </w:p>
        </w:tc>
        <w:tc>
          <w:tcPr>
            <w:tcW w:w="4849" w:type="dxa"/>
          </w:tcPr>
          <w:p w14:paraId="05103720" w14:textId="06C81F41" w:rsidR="00295A1B" w:rsidRPr="005C40FF" w:rsidRDefault="001F7C5F" w:rsidP="00026E46">
            <w:pPr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显示固定广告图</w:t>
            </w:r>
          </w:p>
        </w:tc>
      </w:tr>
      <w:tr w:rsidR="001F7C5F" w:rsidRPr="005C40FF" w14:paraId="7286C962" w14:textId="77777777" w:rsidTr="00026E46">
        <w:tc>
          <w:tcPr>
            <w:tcW w:w="704" w:type="dxa"/>
          </w:tcPr>
          <w:p w14:paraId="047C6A8B" w14:textId="77777777" w:rsidR="001F7C5F" w:rsidRPr="005C40FF" w:rsidRDefault="001F7C5F" w:rsidP="00026E46">
            <w:pPr>
              <w:rPr>
                <w:sz w:val="18"/>
                <w:szCs w:val="18"/>
              </w:rPr>
            </w:pPr>
            <w:r w:rsidRPr="005C40FF">
              <w:rPr>
                <w:rFonts w:hint="eastAsia"/>
                <w:sz w:val="18"/>
                <w:szCs w:val="18"/>
              </w:rPr>
              <w:t>2</w:t>
            </w:r>
          </w:p>
        </w:tc>
        <w:tc>
          <w:tcPr>
            <w:tcW w:w="1418" w:type="dxa"/>
          </w:tcPr>
          <w:p w14:paraId="3410107E" w14:textId="0FF4CCFF" w:rsidR="001F7C5F" w:rsidRPr="005C40FF" w:rsidRDefault="001F7C5F" w:rsidP="00026E46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扫一扫</w:t>
            </w:r>
          </w:p>
        </w:tc>
        <w:tc>
          <w:tcPr>
            <w:tcW w:w="1319" w:type="dxa"/>
          </w:tcPr>
          <w:p w14:paraId="67557BE0" w14:textId="4DE0E98F" w:rsidR="001F7C5F" w:rsidRPr="005C40FF" w:rsidRDefault="001F7C5F" w:rsidP="00026E46">
            <w:pPr>
              <w:rPr>
                <w:sz w:val="18"/>
                <w:szCs w:val="18"/>
              </w:rPr>
            </w:pPr>
          </w:p>
        </w:tc>
        <w:tc>
          <w:tcPr>
            <w:tcW w:w="4849" w:type="dxa"/>
          </w:tcPr>
          <w:p w14:paraId="69B8D315" w14:textId="5B4B4D5E" w:rsidR="001F7C5F" w:rsidRPr="005C40FF" w:rsidRDefault="001F7C5F" w:rsidP="00B7166A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点击后调用微信扫一扫功能</w:t>
            </w:r>
            <w:r w:rsidR="00A504BC">
              <w:rPr>
                <w:rFonts w:hint="eastAsia"/>
                <w:sz w:val="18"/>
                <w:szCs w:val="18"/>
              </w:rPr>
              <w:t xml:space="preserve"> 3.2.2.1</w:t>
            </w:r>
          </w:p>
        </w:tc>
      </w:tr>
      <w:tr w:rsidR="001F7C5F" w:rsidRPr="005C40FF" w14:paraId="5562DE07" w14:textId="77777777" w:rsidTr="00026E46">
        <w:tc>
          <w:tcPr>
            <w:tcW w:w="704" w:type="dxa"/>
          </w:tcPr>
          <w:p w14:paraId="5ABE0BDF" w14:textId="670B0052" w:rsidR="001F7C5F" w:rsidRPr="005C40FF" w:rsidRDefault="001F7C5F" w:rsidP="00026E46">
            <w:pPr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</w:p>
        </w:tc>
        <w:tc>
          <w:tcPr>
            <w:tcW w:w="1418" w:type="dxa"/>
          </w:tcPr>
          <w:p w14:paraId="47DA3DA2" w14:textId="2FA2DD4F" w:rsidR="001F7C5F" w:rsidRDefault="001F7C5F" w:rsidP="00026E46">
            <w:pPr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激活数统计</w:t>
            </w:r>
          </w:p>
        </w:tc>
        <w:tc>
          <w:tcPr>
            <w:tcW w:w="1319" w:type="dxa"/>
          </w:tcPr>
          <w:p w14:paraId="1A7B3E9B" w14:textId="77777777" w:rsidR="001F7C5F" w:rsidRPr="005C40FF" w:rsidRDefault="001F7C5F" w:rsidP="00026E46">
            <w:pPr>
              <w:rPr>
                <w:sz w:val="18"/>
                <w:szCs w:val="18"/>
              </w:rPr>
            </w:pPr>
          </w:p>
        </w:tc>
        <w:tc>
          <w:tcPr>
            <w:tcW w:w="4849" w:type="dxa"/>
          </w:tcPr>
          <w:p w14:paraId="051D701E" w14:textId="4A1F78B3" w:rsidR="001F7C5F" w:rsidRDefault="001F7C5F" w:rsidP="00B7166A">
            <w:pPr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显示当前用户本月激活的路由数量，和总共激活的数量</w:t>
            </w:r>
          </w:p>
        </w:tc>
      </w:tr>
      <w:tr w:rsidR="00295A1B" w:rsidRPr="005C40FF" w14:paraId="2DFFBC3E" w14:textId="77777777" w:rsidTr="00026E46">
        <w:tc>
          <w:tcPr>
            <w:tcW w:w="704" w:type="dxa"/>
          </w:tcPr>
          <w:p w14:paraId="37E89F00" w14:textId="0C8C8222" w:rsidR="00295A1B" w:rsidRPr="005C40FF" w:rsidRDefault="001F7C5F" w:rsidP="00026E46">
            <w:pPr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</w:t>
            </w:r>
          </w:p>
        </w:tc>
        <w:tc>
          <w:tcPr>
            <w:tcW w:w="1418" w:type="dxa"/>
          </w:tcPr>
          <w:p w14:paraId="72289A24" w14:textId="28ACAEE1" w:rsidR="00295A1B" w:rsidRPr="005C40FF" w:rsidRDefault="00295A1B" w:rsidP="00026E46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导航</w:t>
            </w:r>
          </w:p>
        </w:tc>
        <w:tc>
          <w:tcPr>
            <w:tcW w:w="1319" w:type="dxa"/>
          </w:tcPr>
          <w:p w14:paraId="1AAE3A70" w14:textId="03BDB11A" w:rsidR="00295A1B" w:rsidRPr="005C40FF" w:rsidRDefault="00295A1B" w:rsidP="00026E46">
            <w:pPr>
              <w:rPr>
                <w:sz w:val="18"/>
                <w:szCs w:val="18"/>
              </w:rPr>
            </w:pPr>
          </w:p>
        </w:tc>
        <w:tc>
          <w:tcPr>
            <w:tcW w:w="4849" w:type="dxa"/>
          </w:tcPr>
          <w:p w14:paraId="290488C5" w14:textId="2C811C90" w:rsidR="00295A1B" w:rsidRPr="005C40FF" w:rsidRDefault="00295A1B" w:rsidP="00026E46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首页、订单、对账、我的</w:t>
            </w:r>
          </w:p>
        </w:tc>
      </w:tr>
    </w:tbl>
    <w:p w14:paraId="7CA06E6D" w14:textId="768B0100" w:rsidR="00B70DD3" w:rsidRDefault="00B70DD3" w:rsidP="00B70DD3">
      <w:pPr>
        <w:pStyle w:val="4"/>
      </w:pPr>
      <w:r>
        <w:rPr>
          <w:rFonts w:hint="eastAsia"/>
        </w:rPr>
        <w:t>3.2.2.1扫一扫</w:t>
      </w:r>
    </w:p>
    <w:p w14:paraId="4DB2552F" w14:textId="0FF60177" w:rsidR="00B70DD3" w:rsidRDefault="006F2DB7" w:rsidP="00EC4949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微信标准的扫一扫功能和页面</w:t>
      </w:r>
    </w:p>
    <w:p w14:paraId="22296493" w14:textId="0B49EA61" w:rsidR="006F2DB7" w:rsidRDefault="006F2DB7" w:rsidP="00EC4949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扫描设备上的条形码，识别并获取设备版本和编号，识别后进入激活设备页。</w:t>
      </w:r>
    </w:p>
    <w:p w14:paraId="6BA2DA04" w14:textId="01850040" w:rsidR="006F2DB7" w:rsidRDefault="006F2DB7" w:rsidP="006F2DB7">
      <w:pPr>
        <w:pStyle w:val="4"/>
      </w:pPr>
      <w:r>
        <w:rPr>
          <w:rFonts w:hint="eastAsia"/>
        </w:rPr>
        <w:t>3.2.2.2激活设备</w:t>
      </w:r>
    </w:p>
    <w:p w14:paraId="666740AF" w14:textId="6960C8F4" w:rsidR="006F2DB7" w:rsidRDefault="00885C8A" w:rsidP="00B70DD3">
      <w:r w:rsidRPr="00885C8A">
        <w:rPr>
          <w:noProof/>
        </w:rPr>
        <w:drawing>
          <wp:inline distT="0" distB="0" distL="0" distR="0" wp14:anchorId="410A35B3" wp14:editId="0E61D73B">
            <wp:extent cx="1765935" cy="1990181"/>
            <wp:effectExtent l="0" t="0" r="1206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67050" cy="199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4"/>
        <w:gridCol w:w="1418"/>
        <w:gridCol w:w="1319"/>
        <w:gridCol w:w="4849"/>
      </w:tblGrid>
      <w:tr w:rsidR="006F2DB7" w14:paraId="3F639B80" w14:textId="77777777" w:rsidTr="00026E46">
        <w:tc>
          <w:tcPr>
            <w:tcW w:w="704" w:type="dxa"/>
          </w:tcPr>
          <w:p w14:paraId="489A9CA3" w14:textId="77777777" w:rsidR="006F2DB7" w:rsidRDefault="006F2DB7" w:rsidP="00026E46">
            <w:r>
              <w:rPr>
                <w:rFonts w:hint="eastAsia"/>
              </w:rPr>
              <w:t>序号</w:t>
            </w:r>
          </w:p>
        </w:tc>
        <w:tc>
          <w:tcPr>
            <w:tcW w:w="1418" w:type="dxa"/>
          </w:tcPr>
          <w:p w14:paraId="6E77F932" w14:textId="77777777" w:rsidR="006F2DB7" w:rsidRDefault="006F2DB7" w:rsidP="00026E46">
            <w:r>
              <w:rPr>
                <w:rFonts w:hint="eastAsia"/>
              </w:rPr>
              <w:t>项目名</w:t>
            </w:r>
          </w:p>
        </w:tc>
        <w:tc>
          <w:tcPr>
            <w:tcW w:w="1319" w:type="dxa"/>
          </w:tcPr>
          <w:p w14:paraId="0B9FE728" w14:textId="77777777" w:rsidR="006F2DB7" w:rsidRDefault="006F2DB7" w:rsidP="00026E46">
            <w:r>
              <w:rPr>
                <w:rFonts w:hint="eastAsia"/>
              </w:rPr>
              <w:t>是否必填</w:t>
            </w:r>
          </w:p>
        </w:tc>
        <w:tc>
          <w:tcPr>
            <w:tcW w:w="4849" w:type="dxa"/>
          </w:tcPr>
          <w:p w14:paraId="1073A3E7" w14:textId="77777777" w:rsidR="006F2DB7" w:rsidRDefault="006F2DB7" w:rsidP="00026E46">
            <w:r>
              <w:rPr>
                <w:rFonts w:hint="eastAsia"/>
              </w:rPr>
              <w:t>描述</w:t>
            </w:r>
          </w:p>
        </w:tc>
      </w:tr>
      <w:tr w:rsidR="006F2DB7" w:rsidRPr="005C40FF" w14:paraId="1C2E0BA7" w14:textId="77777777" w:rsidTr="00026E46">
        <w:tc>
          <w:tcPr>
            <w:tcW w:w="704" w:type="dxa"/>
          </w:tcPr>
          <w:p w14:paraId="6B515B62" w14:textId="77777777" w:rsidR="006F2DB7" w:rsidRPr="005C40FF" w:rsidRDefault="006F2DB7" w:rsidP="00026E46">
            <w:pPr>
              <w:rPr>
                <w:sz w:val="18"/>
                <w:szCs w:val="18"/>
              </w:rPr>
            </w:pPr>
            <w:r w:rsidRPr="005C40FF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418" w:type="dxa"/>
          </w:tcPr>
          <w:p w14:paraId="2B2BAF4C" w14:textId="1D8DABBA" w:rsidR="006F2DB7" w:rsidRPr="005C40FF" w:rsidRDefault="006F2DB7" w:rsidP="00026E46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设备信息</w:t>
            </w:r>
          </w:p>
        </w:tc>
        <w:tc>
          <w:tcPr>
            <w:tcW w:w="1319" w:type="dxa"/>
          </w:tcPr>
          <w:p w14:paraId="45F0B147" w14:textId="77777777" w:rsidR="006F2DB7" w:rsidRPr="005C40FF" w:rsidRDefault="006F2DB7" w:rsidP="00026E46">
            <w:pPr>
              <w:rPr>
                <w:sz w:val="18"/>
                <w:szCs w:val="18"/>
              </w:rPr>
            </w:pPr>
          </w:p>
        </w:tc>
        <w:tc>
          <w:tcPr>
            <w:tcW w:w="4849" w:type="dxa"/>
          </w:tcPr>
          <w:p w14:paraId="3DCDD340" w14:textId="6A853EB7" w:rsidR="006F2DB7" w:rsidRPr="005C40FF" w:rsidRDefault="006F2DB7" w:rsidP="00026E46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设备</w:t>
            </w:r>
            <w:r w:rsidR="00B7166A">
              <w:rPr>
                <w:rFonts w:hint="eastAsia"/>
                <w:sz w:val="18"/>
                <w:szCs w:val="18"/>
              </w:rPr>
              <w:t>型号，设备编号通过扫描识别，自动带出显示，不可修改。</w:t>
            </w:r>
          </w:p>
        </w:tc>
      </w:tr>
      <w:tr w:rsidR="006F2DB7" w:rsidRPr="005C40FF" w14:paraId="717D1F0E" w14:textId="77777777" w:rsidTr="00026E46">
        <w:tc>
          <w:tcPr>
            <w:tcW w:w="704" w:type="dxa"/>
          </w:tcPr>
          <w:p w14:paraId="2D81D17F" w14:textId="77777777" w:rsidR="006F2DB7" w:rsidRPr="005C40FF" w:rsidRDefault="006F2DB7" w:rsidP="00026E46">
            <w:pPr>
              <w:rPr>
                <w:sz w:val="18"/>
                <w:szCs w:val="18"/>
              </w:rPr>
            </w:pPr>
            <w:r w:rsidRPr="005C40FF">
              <w:rPr>
                <w:rFonts w:hint="eastAsia"/>
                <w:sz w:val="18"/>
                <w:szCs w:val="18"/>
              </w:rPr>
              <w:t>2</w:t>
            </w:r>
          </w:p>
        </w:tc>
        <w:tc>
          <w:tcPr>
            <w:tcW w:w="1418" w:type="dxa"/>
          </w:tcPr>
          <w:p w14:paraId="684EC815" w14:textId="3B9B3CBF" w:rsidR="006F2DB7" w:rsidRPr="005C40FF" w:rsidRDefault="00B7166A" w:rsidP="00026E46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关联企业</w:t>
            </w:r>
          </w:p>
        </w:tc>
        <w:tc>
          <w:tcPr>
            <w:tcW w:w="1319" w:type="dxa"/>
          </w:tcPr>
          <w:p w14:paraId="315EAA64" w14:textId="4D764D9E" w:rsidR="006F2DB7" w:rsidRPr="005C40FF" w:rsidRDefault="00B7166A" w:rsidP="00026E46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4849" w:type="dxa"/>
          </w:tcPr>
          <w:p w14:paraId="686478DA" w14:textId="098D6179" w:rsidR="006F2DB7" w:rsidRPr="005C40FF" w:rsidRDefault="00B7166A" w:rsidP="00026E46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企业名称、税号调用百望云抬头接口支持模糊匹配</w:t>
            </w:r>
          </w:p>
        </w:tc>
      </w:tr>
      <w:tr w:rsidR="006F2DB7" w:rsidRPr="005C40FF" w14:paraId="7AB5D116" w14:textId="77777777" w:rsidTr="00026E46">
        <w:tc>
          <w:tcPr>
            <w:tcW w:w="704" w:type="dxa"/>
          </w:tcPr>
          <w:p w14:paraId="681D5073" w14:textId="77777777" w:rsidR="006F2DB7" w:rsidRPr="005C40FF" w:rsidRDefault="006F2DB7" w:rsidP="00026E46">
            <w:pPr>
              <w:rPr>
                <w:sz w:val="18"/>
                <w:szCs w:val="18"/>
              </w:rPr>
            </w:pPr>
            <w:r w:rsidRPr="005C40FF">
              <w:rPr>
                <w:rFonts w:hint="eastAsia"/>
                <w:sz w:val="18"/>
                <w:szCs w:val="18"/>
              </w:rPr>
              <w:t>3</w:t>
            </w:r>
          </w:p>
        </w:tc>
        <w:tc>
          <w:tcPr>
            <w:tcW w:w="1418" w:type="dxa"/>
          </w:tcPr>
          <w:p w14:paraId="47A42910" w14:textId="6B19F81A" w:rsidR="006F2DB7" w:rsidRPr="005C40FF" w:rsidRDefault="00B7166A" w:rsidP="00026E46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确认激活按钮</w:t>
            </w:r>
          </w:p>
        </w:tc>
        <w:tc>
          <w:tcPr>
            <w:tcW w:w="1319" w:type="dxa"/>
          </w:tcPr>
          <w:p w14:paraId="7FC82A1E" w14:textId="77777777" w:rsidR="006F2DB7" w:rsidRPr="005C40FF" w:rsidRDefault="006F2DB7" w:rsidP="00026E46">
            <w:pPr>
              <w:rPr>
                <w:sz w:val="18"/>
                <w:szCs w:val="18"/>
              </w:rPr>
            </w:pPr>
          </w:p>
        </w:tc>
        <w:tc>
          <w:tcPr>
            <w:tcW w:w="4849" w:type="dxa"/>
          </w:tcPr>
          <w:p w14:paraId="3D04C2E6" w14:textId="72E3E2C7" w:rsidR="00B7166A" w:rsidRPr="005C40FF" w:rsidRDefault="00B7166A" w:rsidP="00B7166A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点击后将税号和设备进行绑定，设备状态变更为已绑定，跳转到成功页。</w:t>
            </w:r>
            <w:r w:rsidRPr="005C40FF">
              <w:rPr>
                <w:rFonts w:hint="eastAsia"/>
                <w:sz w:val="18"/>
                <w:szCs w:val="18"/>
              </w:rPr>
              <w:t xml:space="preserve"> </w:t>
            </w:r>
          </w:p>
        </w:tc>
      </w:tr>
    </w:tbl>
    <w:p w14:paraId="2B7FCE4D" w14:textId="2BC8D267" w:rsidR="00B7166A" w:rsidRDefault="00B7166A" w:rsidP="00B7166A">
      <w:pPr>
        <w:pStyle w:val="4"/>
      </w:pPr>
      <w:r>
        <w:rPr>
          <w:rFonts w:hint="eastAsia"/>
        </w:rPr>
        <w:t>3.2.2.3激活成功页</w:t>
      </w:r>
    </w:p>
    <w:p w14:paraId="04651620" w14:textId="47441296" w:rsidR="006F2DB7" w:rsidRDefault="00A504BC" w:rsidP="00B70DD3">
      <w:pPr>
        <w:rPr>
          <w:rFonts w:hint="eastAsia"/>
        </w:rPr>
      </w:pPr>
      <w:r w:rsidRPr="00A504BC">
        <w:drawing>
          <wp:inline distT="0" distB="0" distL="0" distR="0" wp14:anchorId="1989D498" wp14:editId="56A5387D">
            <wp:extent cx="2670172" cy="270473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75827" cy="271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F5DD" w14:textId="77777777" w:rsidR="0015479F" w:rsidRDefault="0015479F" w:rsidP="00B70DD3">
      <w:pPr>
        <w:rPr>
          <w:rFonts w:hint="eastAsia"/>
        </w:rPr>
      </w:pPr>
    </w:p>
    <w:p w14:paraId="65361E7D" w14:textId="5B77CA6D" w:rsidR="00B7166A" w:rsidRDefault="00B7166A" w:rsidP="00B70DD3"/>
    <w:p w14:paraId="2EDA4D64" w14:textId="24CC5C2B" w:rsidR="00A911BE" w:rsidRDefault="00A911BE" w:rsidP="00A911BE">
      <w:pPr>
        <w:pStyle w:val="3"/>
      </w:pPr>
      <w:bookmarkStart w:id="32" w:name="_Toc22227759"/>
      <w:r>
        <w:rPr>
          <w:rFonts w:hint="eastAsia"/>
        </w:rPr>
        <w:t>3.2.4对账</w:t>
      </w:r>
      <w:bookmarkEnd w:id="32"/>
    </w:p>
    <w:p w14:paraId="5A4784B5" w14:textId="1031FE70" w:rsidR="00FC05F1" w:rsidRPr="00FC05F1" w:rsidRDefault="00FC05F1" w:rsidP="00FC05F1">
      <w:pPr>
        <w:pStyle w:val="4"/>
      </w:pPr>
      <w:r>
        <w:rPr>
          <w:rFonts w:hint="eastAsia"/>
        </w:rPr>
        <w:t xml:space="preserve">3.2.4.1 </w:t>
      </w:r>
      <w:r w:rsidR="00A504BC">
        <w:rPr>
          <w:rFonts w:hint="eastAsia"/>
        </w:rPr>
        <w:t>无激活</w:t>
      </w:r>
      <w:r>
        <w:rPr>
          <w:rFonts w:hint="eastAsia"/>
        </w:rPr>
        <w:t>状态</w:t>
      </w:r>
    </w:p>
    <w:p w14:paraId="4EF8978A" w14:textId="24C14420" w:rsidR="00A911BE" w:rsidRDefault="00A504BC" w:rsidP="00A911BE">
      <w:r w:rsidRPr="00A504BC">
        <w:drawing>
          <wp:inline distT="0" distB="0" distL="0" distR="0" wp14:anchorId="255F58CB" wp14:editId="6C304BBB">
            <wp:extent cx="2271032" cy="2690300"/>
            <wp:effectExtent l="0" t="0" r="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82150" cy="27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1FE8" w14:textId="084575F5" w:rsidR="00FC05F1" w:rsidRDefault="00FC05F1" w:rsidP="00FC05F1">
      <w:pPr>
        <w:pStyle w:val="4"/>
      </w:pPr>
      <w:r>
        <w:rPr>
          <w:rFonts w:hint="eastAsia"/>
        </w:rPr>
        <w:t xml:space="preserve">3.2.4.2 </w:t>
      </w:r>
      <w:r w:rsidR="00A504BC">
        <w:rPr>
          <w:rFonts w:hint="eastAsia"/>
        </w:rPr>
        <w:t>有激活设备</w:t>
      </w:r>
      <w:r>
        <w:rPr>
          <w:rFonts w:hint="eastAsia"/>
        </w:rPr>
        <w:t>状态</w:t>
      </w:r>
    </w:p>
    <w:p w14:paraId="6C249525" w14:textId="53C5603B" w:rsidR="00FC05F1" w:rsidRDefault="004038DD" w:rsidP="00A911BE">
      <w:r>
        <w:rPr>
          <w:rFonts w:hint="eastAsia"/>
        </w:rPr>
        <w:t xml:space="preserve">   </w:t>
      </w:r>
      <w:r w:rsidR="00A504BC" w:rsidRPr="00A504BC">
        <w:drawing>
          <wp:inline distT="0" distB="0" distL="0" distR="0" wp14:anchorId="56099DEF" wp14:editId="42CA2A6B">
            <wp:extent cx="2272937" cy="470262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75050" cy="470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D676" w14:textId="2D591A78" w:rsidR="00FC05F1" w:rsidRDefault="00A504BC" w:rsidP="004038DD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1.显示当前用户所有激活的设备数量</w:t>
      </w:r>
      <w:r w:rsidR="00FC05F1">
        <w:rPr>
          <w:rFonts w:hint="eastAsia"/>
        </w:rPr>
        <w:t>。</w:t>
      </w:r>
    </w:p>
    <w:p w14:paraId="21DF68C4" w14:textId="383F941E" w:rsidR="00A504BC" w:rsidRDefault="00A504BC" w:rsidP="00247B2A">
      <w:pPr>
        <w:pStyle w:val="a4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2.显示本月激活的设备数量及详情</w:t>
      </w:r>
    </w:p>
    <w:p w14:paraId="4B6B1DA4" w14:textId="7A74DC1E" w:rsidR="004038DD" w:rsidRDefault="00A504BC" w:rsidP="00247B2A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3.显示本月之前激活的设备数量</w:t>
      </w:r>
      <w:r>
        <w:rPr>
          <w:rFonts w:hint="eastAsia"/>
        </w:rPr>
        <w:t>及详情</w:t>
      </w:r>
    </w:p>
    <w:p w14:paraId="7DAE918A" w14:textId="07A6F835" w:rsidR="00247B2A" w:rsidRDefault="00247B2A" w:rsidP="00247B2A">
      <w:pPr>
        <w:pStyle w:val="3"/>
      </w:pPr>
      <w:bookmarkStart w:id="33" w:name="_Toc22227760"/>
      <w:r>
        <w:rPr>
          <w:rFonts w:hint="eastAsia"/>
        </w:rPr>
        <w:t>3.2.5 我的</w:t>
      </w:r>
      <w:bookmarkEnd w:id="33"/>
    </w:p>
    <w:p w14:paraId="2B8CC520" w14:textId="5A22F273" w:rsidR="00247B2A" w:rsidRDefault="00A504BC" w:rsidP="00247B2A">
      <w:r w:rsidRPr="00A504BC">
        <w:drawing>
          <wp:inline distT="0" distB="0" distL="0" distR="0" wp14:anchorId="09BC0098" wp14:editId="310C1EF5">
            <wp:extent cx="1979346" cy="4001589"/>
            <wp:effectExtent l="0" t="0" r="1905" b="1206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82021" cy="400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7FD8" w14:textId="7CB8B002" w:rsidR="00247B2A" w:rsidRDefault="00247B2A" w:rsidP="00247B2A">
      <w:r>
        <w:rPr>
          <w:rFonts w:hint="eastAsia"/>
        </w:rPr>
        <w:t>头像：微信头像，不支持编辑</w:t>
      </w:r>
    </w:p>
    <w:p w14:paraId="17E3EC0D" w14:textId="4F6874F4" w:rsidR="00247B2A" w:rsidRDefault="00247B2A" w:rsidP="00247B2A">
      <w:r>
        <w:rPr>
          <w:rFonts w:hint="eastAsia"/>
        </w:rPr>
        <w:t>昵称：微信昵称，不支持编辑</w:t>
      </w:r>
    </w:p>
    <w:p w14:paraId="36955516" w14:textId="755BA75A" w:rsidR="00247B2A" w:rsidRDefault="00247B2A" w:rsidP="00247B2A">
      <w:r>
        <w:rPr>
          <w:rFonts w:hint="eastAsia"/>
        </w:rPr>
        <w:t>所属渠道：绑定时所选的渠道名称，不支持编辑</w:t>
      </w:r>
    </w:p>
    <w:p w14:paraId="35CCE504" w14:textId="58302B6B" w:rsidR="00247B2A" w:rsidRDefault="00247B2A" w:rsidP="00247B2A">
      <w:r>
        <w:rPr>
          <w:rFonts w:hint="eastAsia"/>
        </w:rPr>
        <w:t>手机号：绑定时带过来的手机号，不支持编辑</w:t>
      </w:r>
    </w:p>
    <w:p w14:paraId="11C112BD" w14:textId="0A786691" w:rsidR="00C26369" w:rsidRDefault="00C26369" w:rsidP="00E71DAB">
      <w:pPr>
        <w:pStyle w:val="1"/>
        <w:numPr>
          <w:ilvl w:val="0"/>
          <w:numId w:val="1"/>
        </w:numPr>
      </w:pPr>
      <w:bookmarkStart w:id="34" w:name="_Toc22227761"/>
      <w:r>
        <w:rPr>
          <w:rFonts w:hint="eastAsia"/>
        </w:rPr>
        <w:t>渠道管理平台业务规则</w:t>
      </w:r>
      <w:bookmarkEnd w:id="34"/>
    </w:p>
    <w:p w14:paraId="48038E22" w14:textId="48817169" w:rsidR="00C26369" w:rsidRDefault="004C2D7C" w:rsidP="00157E06">
      <w:pPr>
        <w:pStyle w:val="2"/>
      </w:pPr>
      <w:r>
        <w:rPr>
          <w:rFonts w:hint="eastAsia"/>
        </w:rPr>
        <w:t>4.1渠道管理</w:t>
      </w:r>
    </w:p>
    <w:p w14:paraId="540D58ED" w14:textId="232D1E0B" w:rsidR="00444009" w:rsidRDefault="00444009" w:rsidP="00BE26F4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数据来源：手工在后台录入</w:t>
      </w:r>
    </w:p>
    <w:p w14:paraId="5677AF00" w14:textId="1F0EC5C0" w:rsidR="004C2D7C" w:rsidRDefault="00157E06" w:rsidP="00BE26F4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功能：</w:t>
      </w:r>
      <w:r w:rsidR="004C2D7C">
        <w:rPr>
          <w:rFonts w:hint="eastAsia"/>
        </w:rPr>
        <w:t>对渠道进行增、改、查</w:t>
      </w:r>
    </w:p>
    <w:p w14:paraId="7E9EC617" w14:textId="65315BF9" w:rsidR="006B6983" w:rsidRDefault="006B6983" w:rsidP="00BE26F4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查询条件：</w:t>
      </w:r>
      <w:r w:rsidR="00E2644F">
        <w:rPr>
          <w:rFonts w:hint="eastAsia"/>
        </w:rPr>
        <w:t>渠道名称</w:t>
      </w:r>
    </w:p>
    <w:p w14:paraId="5CF7A86E" w14:textId="29104DE3" w:rsidR="006B6983" w:rsidRDefault="006B6983" w:rsidP="00BE26F4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列表字段：</w:t>
      </w:r>
      <w:r w:rsidR="00B51AA2">
        <w:rPr>
          <w:rFonts w:hint="eastAsia"/>
        </w:rPr>
        <w:t>增加序号列，其它与现有字段保持一致</w:t>
      </w:r>
    </w:p>
    <w:p w14:paraId="76929AD9" w14:textId="29CE69CC" w:rsidR="00B51AA2" w:rsidRDefault="00B51AA2" w:rsidP="00B51AA2">
      <w:pPr>
        <w:pStyle w:val="3"/>
      </w:pPr>
      <w:r>
        <w:rPr>
          <w:rFonts w:hint="eastAsia"/>
        </w:rPr>
        <w:t>4.1.1渠道员工管理</w:t>
      </w:r>
    </w:p>
    <w:p w14:paraId="16A62A25" w14:textId="41483626" w:rsidR="00444009" w:rsidRDefault="00444009" w:rsidP="00B51AA2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数据来源：</w:t>
      </w:r>
      <w:r w:rsidR="00B05B3D">
        <w:rPr>
          <w:rFonts w:hint="eastAsia"/>
        </w:rPr>
        <w:t>员工在小程序上注册</w:t>
      </w:r>
      <w:r w:rsidR="00B20F11">
        <w:rPr>
          <w:rFonts w:hint="eastAsia"/>
        </w:rPr>
        <w:t>，不同的渠道给不同的小程序连接。</w:t>
      </w:r>
    </w:p>
    <w:p w14:paraId="761A70DA" w14:textId="27C3400C" w:rsidR="00157E06" w:rsidRDefault="00157E06" w:rsidP="00B51AA2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对能渠道下的员工进行增、删、改</w:t>
      </w:r>
      <w:r w:rsidR="008F04DB">
        <w:rPr>
          <w:rFonts w:hint="eastAsia"/>
        </w:rPr>
        <w:t>、</w:t>
      </w:r>
      <w:r>
        <w:rPr>
          <w:rFonts w:hint="eastAsia"/>
        </w:rPr>
        <w:t>查</w:t>
      </w:r>
      <w:r w:rsidR="008F04DB">
        <w:rPr>
          <w:rFonts w:hint="eastAsia"/>
        </w:rPr>
        <w:t>、导入</w:t>
      </w:r>
      <w:r w:rsidR="00B51AA2">
        <w:rPr>
          <w:rFonts w:hint="eastAsia"/>
        </w:rPr>
        <w:t>，如果员工下有</w:t>
      </w:r>
      <w:r w:rsidR="004F60C9">
        <w:rPr>
          <w:rFonts w:hint="eastAsia"/>
        </w:rPr>
        <w:t>订单</w:t>
      </w:r>
      <w:r w:rsidR="008F04DB">
        <w:rPr>
          <w:rFonts w:hint="eastAsia"/>
        </w:rPr>
        <w:t>不</w:t>
      </w:r>
      <w:r w:rsidR="00B51AA2">
        <w:rPr>
          <w:rFonts w:hint="eastAsia"/>
        </w:rPr>
        <w:t>可以删除。</w:t>
      </w:r>
      <w:r w:rsidR="008F04DB">
        <w:rPr>
          <w:rFonts w:hint="eastAsia"/>
        </w:rPr>
        <w:t>（待确认，后台是否已实现权限管理）</w:t>
      </w:r>
    </w:p>
    <w:p w14:paraId="1FE92D8D" w14:textId="48F773DC" w:rsidR="00B51AA2" w:rsidRDefault="00B51AA2" w:rsidP="00B51AA2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查询条件：所属渠道、员工名称、手机号</w:t>
      </w:r>
    </w:p>
    <w:p w14:paraId="3FA6FB1C" w14:textId="77777777" w:rsidR="00B51AA2" w:rsidRDefault="00B51AA2" w:rsidP="00B51AA2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列表字段：增加序号列，其它与现有字段保持一致</w:t>
      </w:r>
    </w:p>
    <w:p w14:paraId="6F684285" w14:textId="26B8A2E4" w:rsidR="00157E06" w:rsidRDefault="00157E06" w:rsidP="00157E06">
      <w:pPr>
        <w:pStyle w:val="2"/>
      </w:pPr>
      <w:r>
        <w:rPr>
          <w:rFonts w:hint="eastAsia"/>
        </w:rPr>
        <w:t>4.2订单管理</w:t>
      </w:r>
    </w:p>
    <w:p w14:paraId="4C6625D5" w14:textId="75F8565A" w:rsidR="00444009" w:rsidRDefault="00444009" w:rsidP="00444009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数据来源：线上申请小智路由</w:t>
      </w:r>
      <w:r w:rsidR="00A504BC">
        <w:rPr>
          <w:rFonts w:hint="eastAsia"/>
        </w:rPr>
        <w:t>评分通过的订单</w:t>
      </w:r>
      <w:r>
        <w:rPr>
          <w:rFonts w:hint="eastAsia"/>
        </w:rPr>
        <w:t>；</w:t>
      </w:r>
    </w:p>
    <w:p w14:paraId="4CF71D28" w14:textId="3A5FB285" w:rsidR="00444009" w:rsidRDefault="005F3D9A" w:rsidP="00444009">
      <w:pPr>
        <w:pStyle w:val="a4"/>
        <w:ind w:left="480" w:firstLineChars="0" w:firstLine="0"/>
      </w:pPr>
      <w:r>
        <w:rPr>
          <w:rFonts w:hint="eastAsia"/>
        </w:rPr>
        <w:t>线上来源的数据推广来源显示为线上</w:t>
      </w:r>
    </w:p>
    <w:p w14:paraId="240E0F0E" w14:textId="3F9C7150" w:rsidR="001540B8" w:rsidRDefault="00157E06" w:rsidP="00157E06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功能：查询、查看、</w:t>
      </w:r>
      <w:r w:rsidR="00C44836">
        <w:rPr>
          <w:rFonts w:hint="eastAsia"/>
        </w:rPr>
        <w:t>录入设备编号、</w:t>
      </w:r>
      <w:r>
        <w:rPr>
          <w:rFonts w:hint="eastAsia"/>
        </w:rPr>
        <w:t>录入发货单</w:t>
      </w:r>
      <w:r w:rsidR="00B51AA2">
        <w:rPr>
          <w:rFonts w:hint="eastAsia"/>
        </w:rPr>
        <w:t>号</w:t>
      </w:r>
      <w:r>
        <w:rPr>
          <w:rFonts w:hint="eastAsia"/>
        </w:rPr>
        <w:t>、导出EXCEL</w:t>
      </w:r>
      <w:r w:rsidR="00B24498">
        <w:rPr>
          <w:rFonts w:hint="eastAsia"/>
        </w:rPr>
        <w:t>。</w:t>
      </w:r>
    </w:p>
    <w:p w14:paraId="1A6D34A5" w14:textId="77777777" w:rsidR="00C44836" w:rsidRDefault="00B24498" w:rsidP="001540B8">
      <w:pPr>
        <w:pStyle w:val="a4"/>
        <w:ind w:left="480" w:firstLineChars="0" w:firstLine="0"/>
      </w:pPr>
      <w:r>
        <w:rPr>
          <w:rFonts w:hint="eastAsia"/>
        </w:rPr>
        <w:t>录入发货单针对单个订单进行操作</w:t>
      </w:r>
      <w:r w:rsidR="00C44836">
        <w:rPr>
          <w:rFonts w:hint="eastAsia"/>
        </w:rPr>
        <w:t>：</w:t>
      </w:r>
    </w:p>
    <w:p w14:paraId="1557700B" w14:textId="6A895829" w:rsidR="00157E06" w:rsidRDefault="00B24498" w:rsidP="001540B8">
      <w:pPr>
        <w:pStyle w:val="a4"/>
        <w:ind w:left="480" w:firstLineChars="0" w:firstLine="0"/>
      </w:pPr>
      <w:r>
        <w:rPr>
          <w:rFonts w:hint="eastAsia"/>
        </w:rPr>
        <w:t>支持选择快递公司、录入单号，也支持扫码枪扫码填充单号。</w:t>
      </w:r>
    </w:p>
    <w:p w14:paraId="13292D2A" w14:textId="5118610A" w:rsidR="00E840EA" w:rsidRPr="00C02F02" w:rsidRDefault="00C44836" w:rsidP="00E840EA">
      <w:pPr>
        <w:rPr>
          <w:rFonts w:ascii="新宋体" w:eastAsia="新宋体" w:hAnsi="新宋体" w:cs="新宋体"/>
          <w:sz w:val="18"/>
          <w:szCs w:val="18"/>
        </w:rPr>
      </w:pPr>
      <w:r>
        <w:rPr>
          <w:rFonts w:hint="eastAsia"/>
        </w:rPr>
        <w:t>支持关联设备，扫码枪扫码填充设备名称、编码。</w:t>
      </w:r>
      <w:r w:rsidR="00496867">
        <w:rPr>
          <w:rFonts w:hint="eastAsia"/>
        </w:rPr>
        <w:t>条码</w:t>
      </w:r>
      <w:r w:rsidR="00E840EA" w:rsidRPr="00C02F02">
        <w:rPr>
          <w:rFonts w:ascii="新宋体" w:eastAsia="新宋体" w:hAnsi="新宋体" w:cs="新宋体" w:hint="eastAsia"/>
          <w:sz w:val="18"/>
          <w:szCs w:val="18"/>
        </w:rPr>
        <w:t>规则：厂商编码（2位）+设备编码（4位）+供应商代码（2位）+生产流水号（6位）+校验位（1位）XXXXXXXXXXXXXXX</w:t>
      </w:r>
      <w:r w:rsidR="00E840EA">
        <w:rPr>
          <w:rFonts w:ascii="新宋体" w:eastAsia="新宋体" w:hAnsi="新宋体" w:cs="新宋体" w:hint="eastAsia"/>
          <w:sz w:val="18"/>
          <w:szCs w:val="18"/>
        </w:rPr>
        <w:t>，</w:t>
      </w:r>
      <w:r w:rsidR="00B24607">
        <w:rPr>
          <w:rFonts w:ascii="新宋体" w:eastAsia="新宋体" w:hAnsi="新宋体" w:cs="新宋体" w:hint="eastAsia"/>
          <w:sz w:val="18"/>
          <w:szCs w:val="18"/>
        </w:rPr>
        <w:t>校验码为1时，是标准版，校验码为2是旗舰版。</w:t>
      </w:r>
      <w:r w:rsidR="00B24607" w:rsidRPr="00C02F02">
        <w:rPr>
          <w:rFonts w:ascii="新宋体" w:eastAsia="新宋体" w:hAnsi="新宋体" w:cs="新宋体"/>
          <w:sz w:val="18"/>
          <w:szCs w:val="18"/>
        </w:rPr>
        <w:t xml:space="preserve"> </w:t>
      </w:r>
    </w:p>
    <w:p w14:paraId="3207FBE8" w14:textId="75EFFF7C" w:rsidR="00C44836" w:rsidRDefault="00C44836" w:rsidP="00C44836">
      <w:pPr>
        <w:pStyle w:val="a4"/>
        <w:ind w:left="480" w:firstLineChars="0" w:firstLine="0"/>
      </w:pPr>
    </w:p>
    <w:p w14:paraId="144DD049" w14:textId="6A9F3E67" w:rsidR="00157E06" w:rsidRDefault="00157E06" w:rsidP="00157E06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查询条件：渠道、推广人员、</w:t>
      </w:r>
      <w:r w:rsidR="005F3D9A">
        <w:rPr>
          <w:rFonts w:hint="eastAsia"/>
        </w:rPr>
        <w:t>推广来源</w:t>
      </w:r>
      <w:r w:rsidR="0069318E">
        <w:rPr>
          <w:rFonts w:hint="eastAsia"/>
        </w:rPr>
        <w:t>（线上线下）</w:t>
      </w:r>
      <w:r w:rsidR="002729BB">
        <w:rPr>
          <w:rFonts w:hint="eastAsia"/>
        </w:rPr>
        <w:t>、</w:t>
      </w:r>
      <w:r>
        <w:rPr>
          <w:rFonts w:hint="eastAsia"/>
        </w:rPr>
        <w:t>下单时间、商品名称、支付状态、</w:t>
      </w:r>
      <w:r w:rsidR="0069318E">
        <w:rPr>
          <w:rFonts w:hint="eastAsia"/>
        </w:rPr>
        <w:t>审核状态</w:t>
      </w:r>
      <w:r w:rsidR="005F3D9A">
        <w:rPr>
          <w:rFonts w:hint="eastAsia"/>
        </w:rPr>
        <w:t>（线上推广用）</w:t>
      </w:r>
      <w:r w:rsidR="0069318E">
        <w:rPr>
          <w:rFonts w:hint="eastAsia"/>
        </w:rPr>
        <w:t>、</w:t>
      </w:r>
      <w:r w:rsidR="005F3D9A">
        <w:rPr>
          <w:rFonts w:hint="eastAsia"/>
        </w:rPr>
        <w:t>商户名称、</w:t>
      </w:r>
      <w:r>
        <w:rPr>
          <w:rFonts w:hint="eastAsia"/>
        </w:rPr>
        <w:t>发货状态、快递公司、快递单号</w:t>
      </w:r>
      <w:r w:rsidR="00C44836">
        <w:rPr>
          <w:rFonts w:hint="eastAsia"/>
        </w:rPr>
        <w:t>、设备名称、设备编码</w:t>
      </w:r>
    </w:p>
    <w:p w14:paraId="78AA2E6F" w14:textId="2E2E3FB2" w:rsidR="00157E06" w:rsidRDefault="00157E06" w:rsidP="00157E06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列表字段：订单编号、渠道、推广人员、</w:t>
      </w:r>
      <w:r w:rsidR="002729BB">
        <w:rPr>
          <w:rFonts w:hint="eastAsia"/>
        </w:rPr>
        <w:t>推广方式、</w:t>
      </w:r>
      <w:r w:rsidR="00C44836">
        <w:rPr>
          <w:rFonts w:hint="eastAsia"/>
        </w:rPr>
        <w:t>商户名称、</w:t>
      </w:r>
      <w:r>
        <w:rPr>
          <w:rFonts w:hint="eastAsia"/>
        </w:rPr>
        <w:t>下单时间、商品名称、数量、金额、支付状态、</w:t>
      </w:r>
      <w:r w:rsidR="0069318E">
        <w:rPr>
          <w:rFonts w:hint="eastAsia"/>
        </w:rPr>
        <w:t>审核状态、</w:t>
      </w:r>
      <w:r>
        <w:rPr>
          <w:rFonts w:hint="eastAsia"/>
        </w:rPr>
        <w:t>发货状态</w:t>
      </w:r>
      <w:r w:rsidR="006C3643">
        <w:rPr>
          <w:rFonts w:hint="eastAsia"/>
        </w:rPr>
        <w:t>；根据订单时间倒序显示</w:t>
      </w:r>
    </w:p>
    <w:p w14:paraId="68485E60" w14:textId="18571E21" w:rsidR="00157E06" w:rsidRDefault="00157E06" w:rsidP="00157E06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详情：订单编号、渠道、推广人员、</w:t>
      </w:r>
      <w:r w:rsidR="00BD33DC">
        <w:rPr>
          <w:rFonts w:hint="eastAsia"/>
        </w:rPr>
        <w:t>手机号、</w:t>
      </w:r>
      <w:r w:rsidR="0069318E">
        <w:rPr>
          <w:rFonts w:hint="eastAsia"/>
        </w:rPr>
        <w:t>推广方式、</w:t>
      </w:r>
      <w:r w:rsidR="00C44836">
        <w:rPr>
          <w:rFonts w:hint="eastAsia"/>
        </w:rPr>
        <w:t>商户名称、</w:t>
      </w:r>
      <w:r>
        <w:rPr>
          <w:rFonts w:hint="eastAsia"/>
        </w:rPr>
        <w:t>下单时间、商品名称、数量、金额、支付状态、收货地址</w:t>
      </w:r>
      <w:r w:rsidR="0069318E">
        <w:rPr>
          <w:rFonts w:hint="eastAsia"/>
        </w:rPr>
        <w:t>（线上申请时填写的联系人、手机号、地址到到该字段里）</w:t>
      </w:r>
      <w:r>
        <w:rPr>
          <w:rFonts w:hint="eastAsia"/>
        </w:rPr>
        <w:t>、发货状态、快递公司、快递单号</w:t>
      </w:r>
      <w:r w:rsidR="00C44836">
        <w:rPr>
          <w:rFonts w:hint="eastAsia"/>
        </w:rPr>
        <w:t>、设备名称、设备编码</w:t>
      </w:r>
      <w:r w:rsidR="001540B8">
        <w:rPr>
          <w:rFonts w:hint="eastAsia"/>
        </w:rPr>
        <w:t>。</w:t>
      </w:r>
    </w:p>
    <w:p w14:paraId="0AD7564A" w14:textId="77777777" w:rsidR="004F7A81" w:rsidRDefault="004F7A81" w:rsidP="004F7A81">
      <w:pPr>
        <w:pStyle w:val="a4"/>
        <w:ind w:left="480" w:firstLineChars="0" w:firstLine="0"/>
      </w:pPr>
    </w:p>
    <w:p w14:paraId="0D266B44" w14:textId="15EDC1AF" w:rsidR="00C44836" w:rsidRPr="00C44836" w:rsidRDefault="00BE26F4" w:rsidP="00C44836">
      <w:pPr>
        <w:pStyle w:val="2"/>
      </w:pPr>
      <w:r>
        <w:rPr>
          <w:rFonts w:hint="eastAsia"/>
        </w:rPr>
        <w:t>4.3设备管理</w:t>
      </w:r>
    </w:p>
    <w:p w14:paraId="5D2C0FF8" w14:textId="324B79C7" w:rsidR="00C44836" w:rsidRDefault="00C44836" w:rsidP="001540B8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数据来源：订单发货时录入的设备信息</w:t>
      </w:r>
    </w:p>
    <w:p w14:paraId="4CF6B3D2" w14:textId="732B29AF" w:rsidR="001540B8" w:rsidRDefault="001540B8" w:rsidP="001540B8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功能：查询、查看</w:t>
      </w:r>
      <w:r w:rsidR="00BD33DC">
        <w:rPr>
          <w:rFonts w:hint="eastAsia"/>
        </w:rPr>
        <w:t>、导出EXCEL</w:t>
      </w:r>
    </w:p>
    <w:p w14:paraId="2E8C91FE" w14:textId="61041963" w:rsidR="001540B8" w:rsidRDefault="001540B8" w:rsidP="001540B8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查询条件：订单编号、渠道、推广人员、</w:t>
      </w:r>
      <w:r w:rsidR="005F3D9A">
        <w:rPr>
          <w:rFonts w:hint="eastAsia"/>
        </w:rPr>
        <w:t>推广来源</w:t>
      </w:r>
      <w:r w:rsidR="00245CA2">
        <w:rPr>
          <w:rFonts w:hint="eastAsia"/>
        </w:rPr>
        <w:t>（线上、线下）</w:t>
      </w:r>
      <w:r w:rsidR="005F3D9A">
        <w:rPr>
          <w:rFonts w:hint="eastAsia"/>
        </w:rPr>
        <w:t>、</w:t>
      </w:r>
      <w:r>
        <w:rPr>
          <w:rFonts w:hint="eastAsia"/>
        </w:rPr>
        <w:t>发货时间、</w:t>
      </w:r>
      <w:r w:rsidR="00FA224B">
        <w:rPr>
          <w:rFonts w:hint="eastAsia"/>
        </w:rPr>
        <w:t>激活状态、</w:t>
      </w:r>
      <w:r>
        <w:rPr>
          <w:rFonts w:hint="eastAsia"/>
        </w:rPr>
        <w:t>激活时间、设备名称、设备编号、商户名称、税号、开票状态</w:t>
      </w:r>
    </w:p>
    <w:p w14:paraId="61C99217" w14:textId="23902CC0" w:rsidR="001540B8" w:rsidRDefault="001540B8" w:rsidP="001540B8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列表字段：订单编号、渠道、推广人员、</w:t>
      </w:r>
      <w:r w:rsidR="00BD33DC">
        <w:rPr>
          <w:rFonts w:hint="eastAsia"/>
        </w:rPr>
        <w:t>手机号、</w:t>
      </w:r>
      <w:r w:rsidR="005F3D9A">
        <w:rPr>
          <w:rFonts w:hint="eastAsia"/>
        </w:rPr>
        <w:t>推广来源、</w:t>
      </w:r>
      <w:r>
        <w:rPr>
          <w:rFonts w:hint="eastAsia"/>
        </w:rPr>
        <w:t>发货时间、激活时间、设备名称、设备编号、商户名称、税号、开票状态</w:t>
      </w:r>
      <w:r w:rsidR="006C3643">
        <w:rPr>
          <w:rFonts w:hint="eastAsia"/>
        </w:rPr>
        <w:t xml:space="preserve">；根据数据入库时间倒序显示 </w:t>
      </w:r>
    </w:p>
    <w:p w14:paraId="2A66C186" w14:textId="77777777" w:rsidR="0063159F" w:rsidRDefault="00BD33DC" w:rsidP="00C26369">
      <w:pPr>
        <w:pStyle w:val="a4"/>
        <w:numPr>
          <w:ilvl w:val="0"/>
          <w:numId w:val="7"/>
        </w:numPr>
        <w:ind w:firstLineChars="0"/>
        <w:rPr>
          <w:ins w:id="35" w:author="Microsoft Office 用户" w:date="2019-10-21T11:24:00Z"/>
          <w:color w:val="FF0000"/>
        </w:rPr>
      </w:pPr>
      <w:r w:rsidRPr="00BD33DC">
        <w:rPr>
          <w:rFonts w:hint="eastAsia"/>
          <w:color w:val="FF0000"/>
        </w:rPr>
        <w:t>特殊说明：</w:t>
      </w:r>
    </w:p>
    <w:p w14:paraId="7B545000" w14:textId="2235C6A5" w:rsidR="0063159F" w:rsidRPr="00A504BC" w:rsidRDefault="00BD33DC" w:rsidP="00A504BC">
      <w:pPr>
        <w:pStyle w:val="a4"/>
        <w:ind w:left="480" w:firstLineChars="0" w:firstLine="0"/>
        <w:rPr>
          <w:color w:val="FF0000"/>
        </w:rPr>
      </w:pPr>
      <w:r w:rsidRPr="00BD33DC">
        <w:rPr>
          <w:rFonts w:hint="eastAsia"/>
          <w:color w:val="FF0000"/>
        </w:rPr>
        <w:t>每天早上9点</w:t>
      </w:r>
      <w:r w:rsidR="008656F3">
        <w:rPr>
          <w:rFonts w:hint="eastAsia"/>
          <w:color w:val="FF0000"/>
        </w:rPr>
        <w:t>跑定</w:t>
      </w:r>
      <w:r w:rsidRPr="00BD33DC">
        <w:rPr>
          <w:rFonts w:hint="eastAsia"/>
          <w:color w:val="FF0000"/>
        </w:rPr>
        <w:t>时</w:t>
      </w:r>
      <w:r w:rsidR="008656F3">
        <w:rPr>
          <w:rFonts w:hint="eastAsia"/>
          <w:color w:val="FF0000"/>
        </w:rPr>
        <w:t>任务，</w:t>
      </w:r>
      <w:r w:rsidR="00A504BC">
        <w:rPr>
          <w:color w:val="FF0000"/>
        </w:rPr>
        <w:t xml:space="preserve"> </w:t>
      </w:r>
      <w:r w:rsidR="0011206B" w:rsidRPr="00A504BC">
        <w:rPr>
          <w:rFonts w:hint="eastAsia"/>
          <w:color w:val="FF0000"/>
        </w:rPr>
        <w:t>查线上推广，设备MAC号与商户账号绑定的数据，已绑定的设备状态改为已激活。</w:t>
      </w:r>
    </w:p>
    <w:p w14:paraId="345F58F7" w14:textId="29929105" w:rsidR="00FA224B" w:rsidRPr="00FA224B" w:rsidRDefault="00BE26F4" w:rsidP="00FA224B">
      <w:pPr>
        <w:pStyle w:val="2"/>
      </w:pPr>
      <w:r>
        <w:rPr>
          <w:rFonts w:hint="eastAsia"/>
        </w:rPr>
        <w:t>4.4商户管理</w:t>
      </w:r>
    </w:p>
    <w:p w14:paraId="76D228D5" w14:textId="7ED28B40" w:rsidR="00FA224B" w:rsidRDefault="00FA224B" w:rsidP="002B3B28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数据来源：APP注册</w:t>
      </w:r>
    </w:p>
    <w:p w14:paraId="0EB20225" w14:textId="078FC3CD" w:rsidR="002B3B28" w:rsidRDefault="002B3B28" w:rsidP="002B3B28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功能：查询、查看</w:t>
      </w:r>
    </w:p>
    <w:p w14:paraId="14698E62" w14:textId="3E278A4E" w:rsidR="00405DBD" w:rsidRDefault="002B3B28" w:rsidP="00405DBD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查询条件：渠道、推广人员、</w:t>
      </w:r>
      <w:r w:rsidR="00405DBD">
        <w:rPr>
          <w:rFonts w:hint="eastAsia"/>
        </w:rPr>
        <w:t>商户名称</w:t>
      </w:r>
      <w:r>
        <w:rPr>
          <w:rFonts w:hint="eastAsia"/>
        </w:rPr>
        <w:t>、</w:t>
      </w:r>
      <w:r w:rsidR="00405DBD">
        <w:rPr>
          <w:rFonts w:hint="eastAsia"/>
        </w:rPr>
        <w:t>税号、注册时间、设备名称、设备编号、激活时间、开票状态</w:t>
      </w:r>
    </w:p>
    <w:p w14:paraId="7063D179" w14:textId="2296FE45" w:rsidR="00BD33DC" w:rsidRDefault="002B3B28" w:rsidP="00BD33DC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列表字段：</w:t>
      </w:r>
      <w:r w:rsidR="00405DBD">
        <w:rPr>
          <w:rFonts w:hint="eastAsia"/>
        </w:rPr>
        <w:t>渠道、推广人员、商户名称、税号、注册时间、设备名称、设备编号、激活时间、开票状态</w:t>
      </w:r>
    </w:p>
    <w:p w14:paraId="4499F6BE" w14:textId="77E5EEEA" w:rsidR="007C103B" w:rsidRDefault="007C103B" w:rsidP="0045089E">
      <w:pPr>
        <w:pStyle w:val="2"/>
      </w:pPr>
      <w:r>
        <w:rPr>
          <w:rFonts w:hint="eastAsia"/>
        </w:rPr>
        <w:t>4.5 申请单管理</w:t>
      </w:r>
    </w:p>
    <w:p w14:paraId="05D751D0" w14:textId="161939AB" w:rsidR="00916409" w:rsidRDefault="008F0955" w:rsidP="0045089E">
      <w:pPr>
        <w:pStyle w:val="a4"/>
        <w:widowControl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 w:hint="eastAsia"/>
          <w:kern w:val="0"/>
          <w:sz w:val="26"/>
          <w:szCs w:val="26"/>
        </w:rPr>
        <w:t>数据来源：</w:t>
      </w:r>
      <w:r w:rsidR="007C103B">
        <w:rPr>
          <w:rFonts w:ascii="Helvetica Neue" w:hAnsi="Helvetica Neue" w:cs="Helvetica Neue" w:hint="eastAsia"/>
          <w:kern w:val="0"/>
          <w:sz w:val="26"/>
          <w:szCs w:val="26"/>
        </w:rPr>
        <w:t>所有线上申请小智路由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的</w:t>
      </w:r>
      <w:r w:rsidR="00117F27">
        <w:rPr>
          <w:rFonts w:ascii="Helvetica Neue" w:hAnsi="Helvetica Neue" w:cs="Helvetica Neue" w:hint="eastAsia"/>
          <w:kern w:val="0"/>
          <w:sz w:val="26"/>
          <w:szCs w:val="26"/>
        </w:rPr>
        <w:t>数据</w:t>
      </w:r>
    </w:p>
    <w:p w14:paraId="3AC0B43F" w14:textId="71B5C246" w:rsidR="00117F27" w:rsidRDefault="00117F27" w:rsidP="0045089E">
      <w:pPr>
        <w:pStyle w:val="a4"/>
        <w:widowControl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 w:hint="eastAsia"/>
          <w:kern w:val="0"/>
          <w:sz w:val="26"/>
          <w:szCs w:val="26"/>
        </w:rPr>
        <w:t>功能：查询，导出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EXCEL</w:t>
      </w:r>
    </w:p>
    <w:p w14:paraId="751E1B11" w14:textId="4E80431C" w:rsidR="00117F27" w:rsidRDefault="00117F27" w:rsidP="0045089E">
      <w:pPr>
        <w:pStyle w:val="a4"/>
        <w:widowControl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 w:hint="eastAsia"/>
          <w:kern w:val="0"/>
          <w:sz w:val="26"/>
          <w:szCs w:val="26"/>
        </w:rPr>
        <w:t>查询条件：渠道、审核状态、商户名称</w:t>
      </w:r>
    </w:p>
    <w:p w14:paraId="653DDFB3" w14:textId="5A85150D" w:rsidR="00117F27" w:rsidRDefault="00117F27" w:rsidP="0045089E">
      <w:pPr>
        <w:pStyle w:val="a4"/>
        <w:widowControl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 w:hint="eastAsia"/>
          <w:kern w:val="0"/>
          <w:sz w:val="26"/>
          <w:szCs w:val="26"/>
        </w:rPr>
        <w:t>列表字段：渠道，商户名称、审核状态，申请时间</w:t>
      </w:r>
      <w:r w:rsidR="006C3643">
        <w:rPr>
          <w:rFonts w:ascii="Helvetica Neue" w:hAnsi="Helvetica Neue" w:cs="Helvetica Neue" w:hint="eastAsia"/>
          <w:kern w:val="0"/>
          <w:sz w:val="26"/>
          <w:szCs w:val="26"/>
        </w:rPr>
        <w:t>，根据申请时间倒序显示</w:t>
      </w:r>
      <w:r w:rsidR="002E14A6">
        <w:rPr>
          <w:rFonts w:ascii="Helvetica Neue" w:hAnsi="Helvetica Neue" w:cs="Helvetica Neue" w:hint="eastAsia"/>
          <w:kern w:val="0"/>
          <w:sz w:val="26"/>
          <w:szCs w:val="26"/>
        </w:rPr>
        <w:t>、联系人、手机号、收货地址</w:t>
      </w:r>
    </w:p>
    <w:p w14:paraId="292968E8" w14:textId="77777777" w:rsidR="001273BE" w:rsidRPr="00916409" w:rsidRDefault="001273BE" w:rsidP="00916409">
      <w:pPr>
        <w:pStyle w:val="a4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left="480" w:firstLineChars="0" w:firstLine="0"/>
        <w:jc w:val="left"/>
        <w:rPr>
          <w:rFonts w:ascii="Helvetica Neue" w:hAnsi="Helvetica Neue" w:cs="Helvetica Neue"/>
          <w:kern w:val="0"/>
          <w:sz w:val="26"/>
          <w:szCs w:val="26"/>
        </w:rPr>
      </w:pPr>
    </w:p>
    <w:p w14:paraId="0D143460" w14:textId="78F78478" w:rsidR="00AD6131" w:rsidRDefault="00BE26F4" w:rsidP="00313D44">
      <w:pPr>
        <w:pStyle w:val="2"/>
      </w:pPr>
      <w:r>
        <w:rPr>
          <w:rFonts w:hint="eastAsia"/>
        </w:rPr>
        <w:t>4.6</w:t>
      </w:r>
      <w:r w:rsidR="00AD6131">
        <w:rPr>
          <w:rFonts w:hint="eastAsia"/>
        </w:rPr>
        <w:t>开</w:t>
      </w:r>
      <w:r>
        <w:rPr>
          <w:rFonts w:hint="eastAsia"/>
        </w:rPr>
        <w:t>票统计</w:t>
      </w:r>
    </w:p>
    <w:p w14:paraId="32ED42DD" w14:textId="792B7F72" w:rsidR="00313D44" w:rsidRDefault="00313D44" w:rsidP="00313D44">
      <w:r>
        <w:rPr>
          <w:rFonts w:hint="eastAsia"/>
        </w:rPr>
        <w:t>下期再做</w:t>
      </w:r>
    </w:p>
    <w:p w14:paraId="7D1525F8" w14:textId="77777777" w:rsidR="00313D44" w:rsidRPr="00313D44" w:rsidRDefault="00313D44" w:rsidP="00313D44"/>
    <w:p w14:paraId="35D1B485" w14:textId="7A66A4A4" w:rsidR="00135196" w:rsidRDefault="00CF7897" w:rsidP="00E71DAB">
      <w:pPr>
        <w:pStyle w:val="1"/>
        <w:numPr>
          <w:ilvl w:val="0"/>
          <w:numId w:val="1"/>
        </w:numPr>
      </w:pPr>
      <w:bookmarkStart w:id="36" w:name="_Toc22227762"/>
      <w:r>
        <w:rPr>
          <w:rFonts w:hint="eastAsia"/>
        </w:rPr>
        <w:t>历史数据处理</w:t>
      </w:r>
      <w:bookmarkEnd w:id="36"/>
    </w:p>
    <w:p w14:paraId="1DF92755" w14:textId="7748AC82" w:rsidR="00E71DAB" w:rsidRPr="00E71DAB" w:rsidRDefault="00E71DAB" w:rsidP="00E71DAB">
      <w:r>
        <w:rPr>
          <w:rFonts w:hint="eastAsia"/>
        </w:rPr>
        <w:t>无</w:t>
      </w:r>
    </w:p>
    <w:sectPr w:rsidR="00E71DAB" w:rsidRPr="00E71DAB" w:rsidSect="00C403A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新宋体">
    <w:altName w:val="宋体"/>
    <w:charset w:val="86"/>
    <w:family w:val="modern"/>
    <w:pitch w:val="fixed"/>
    <w:sig w:usb0="00000283" w:usb1="288F0000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F56EFB"/>
    <w:multiLevelType w:val="hybridMultilevel"/>
    <w:tmpl w:val="D166AF4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169B665F"/>
    <w:multiLevelType w:val="hybridMultilevel"/>
    <w:tmpl w:val="238281A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209D5DD7"/>
    <w:multiLevelType w:val="hybridMultilevel"/>
    <w:tmpl w:val="BC1620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21980A70"/>
    <w:multiLevelType w:val="hybridMultilevel"/>
    <w:tmpl w:val="19B206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268F0270"/>
    <w:multiLevelType w:val="hybridMultilevel"/>
    <w:tmpl w:val="79AE8490"/>
    <w:lvl w:ilvl="0" w:tplc="A7F04DFC">
      <w:start w:val="1"/>
      <w:numFmt w:val="japaneseCounting"/>
      <w:lvlText w:val="%1．"/>
      <w:lvlJc w:val="left"/>
      <w:pPr>
        <w:ind w:left="880" w:hanging="8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2E1928ED"/>
    <w:multiLevelType w:val="hybridMultilevel"/>
    <w:tmpl w:val="7730FC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3A367588"/>
    <w:multiLevelType w:val="hybridMultilevel"/>
    <w:tmpl w:val="537AE08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412200C0"/>
    <w:multiLevelType w:val="hybridMultilevel"/>
    <w:tmpl w:val="0D76C54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4DFD248C"/>
    <w:multiLevelType w:val="hybridMultilevel"/>
    <w:tmpl w:val="8940C488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5F6E4C3A"/>
    <w:multiLevelType w:val="hybridMultilevel"/>
    <w:tmpl w:val="26C4AFC2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0">
    <w:nsid w:val="60672D6B"/>
    <w:multiLevelType w:val="hybridMultilevel"/>
    <w:tmpl w:val="51D4C23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6EBC77F7"/>
    <w:multiLevelType w:val="hybridMultilevel"/>
    <w:tmpl w:val="4272914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0"/>
  </w:num>
  <w:num w:numId="4">
    <w:abstractNumId w:val="10"/>
  </w:num>
  <w:num w:numId="5">
    <w:abstractNumId w:val="3"/>
  </w:num>
  <w:num w:numId="6">
    <w:abstractNumId w:val="7"/>
  </w:num>
  <w:num w:numId="7">
    <w:abstractNumId w:val="5"/>
  </w:num>
  <w:num w:numId="8">
    <w:abstractNumId w:val="1"/>
  </w:num>
  <w:num w:numId="9">
    <w:abstractNumId w:val="11"/>
  </w:num>
  <w:num w:numId="10">
    <w:abstractNumId w:val="2"/>
  </w:num>
  <w:num w:numId="11">
    <w:abstractNumId w:val="6"/>
  </w:num>
  <w:num w:numId="12">
    <w:abstractNumId w:val="9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icrosoft Office 用户">
    <w15:presenceInfo w15:providerId="None" w15:userId="Microsoft Office 用户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6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51E1"/>
    <w:rsid w:val="0011206B"/>
    <w:rsid w:val="00117F27"/>
    <w:rsid w:val="001273BE"/>
    <w:rsid w:val="00135196"/>
    <w:rsid w:val="001540B8"/>
    <w:rsid w:val="0015479F"/>
    <w:rsid w:val="00157E06"/>
    <w:rsid w:val="001732E6"/>
    <w:rsid w:val="00184B18"/>
    <w:rsid w:val="00192A21"/>
    <w:rsid w:val="001D5407"/>
    <w:rsid w:val="001F7C5F"/>
    <w:rsid w:val="002207EC"/>
    <w:rsid w:val="00245CA2"/>
    <w:rsid w:val="00247B2A"/>
    <w:rsid w:val="00266747"/>
    <w:rsid w:val="002729BB"/>
    <w:rsid w:val="00275D61"/>
    <w:rsid w:val="00295A1B"/>
    <w:rsid w:val="002B3B28"/>
    <w:rsid w:val="002E14A6"/>
    <w:rsid w:val="003137C2"/>
    <w:rsid w:val="00313D44"/>
    <w:rsid w:val="003817F4"/>
    <w:rsid w:val="003B2683"/>
    <w:rsid w:val="004038DD"/>
    <w:rsid w:val="00405DBD"/>
    <w:rsid w:val="00444009"/>
    <w:rsid w:val="00445D5B"/>
    <w:rsid w:val="00447B25"/>
    <w:rsid w:val="0045089E"/>
    <w:rsid w:val="00496867"/>
    <w:rsid w:val="004C0EB6"/>
    <w:rsid w:val="004C2D7C"/>
    <w:rsid w:val="004F60C9"/>
    <w:rsid w:val="004F7A81"/>
    <w:rsid w:val="004F7B85"/>
    <w:rsid w:val="0055506C"/>
    <w:rsid w:val="005821B8"/>
    <w:rsid w:val="005904F4"/>
    <w:rsid w:val="005C40FF"/>
    <w:rsid w:val="005F3D9A"/>
    <w:rsid w:val="0063159F"/>
    <w:rsid w:val="0069318E"/>
    <w:rsid w:val="006B51E1"/>
    <w:rsid w:val="006B6983"/>
    <w:rsid w:val="006C250F"/>
    <w:rsid w:val="006C3643"/>
    <w:rsid w:val="006D2505"/>
    <w:rsid w:val="006F2DB7"/>
    <w:rsid w:val="006F7A2C"/>
    <w:rsid w:val="00712B52"/>
    <w:rsid w:val="007C103B"/>
    <w:rsid w:val="007F1DEF"/>
    <w:rsid w:val="008656F3"/>
    <w:rsid w:val="00884952"/>
    <w:rsid w:val="00885C8A"/>
    <w:rsid w:val="008E1C12"/>
    <w:rsid w:val="008F04DB"/>
    <w:rsid w:val="008F0955"/>
    <w:rsid w:val="00913066"/>
    <w:rsid w:val="00916409"/>
    <w:rsid w:val="00954490"/>
    <w:rsid w:val="00992849"/>
    <w:rsid w:val="009D0FFD"/>
    <w:rsid w:val="009E7E47"/>
    <w:rsid w:val="00A504BC"/>
    <w:rsid w:val="00A911BE"/>
    <w:rsid w:val="00AA14BA"/>
    <w:rsid w:val="00AC50FD"/>
    <w:rsid w:val="00AD6131"/>
    <w:rsid w:val="00AF7831"/>
    <w:rsid w:val="00B05B3D"/>
    <w:rsid w:val="00B0672E"/>
    <w:rsid w:val="00B20F11"/>
    <w:rsid w:val="00B24498"/>
    <w:rsid w:val="00B24607"/>
    <w:rsid w:val="00B33B20"/>
    <w:rsid w:val="00B51AA2"/>
    <w:rsid w:val="00B57514"/>
    <w:rsid w:val="00B66423"/>
    <w:rsid w:val="00B70DD3"/>
    <w:rsid w:val="00B7166A"/>
    <w:rsid w:val="00BC0E95"/>
    <w:rsid w:val="00BC4819"/>
    <w:rsid w:val="00BD33DC"/>
    <w:rsid w:val="00BE26F4"/>
    <w:rsid w:val="00C26369"/>
    <w:rsid w:val="00C33CE3"/>
    <w:rsid w:val="00C403A2"/>
    <w:rsid w:val="00C44836"/>
    <w:rsid w:val="00C5031E"/>
    <w:rsid w:val="00CF7897"/>
    <w:rsid w:val="00D9343B"/>
    <w:rsid w:val="00D97135"/>
    <w:rsid w:val="00DA53B8"/>
    <w:rsid w:val="00DB7883"/>
    <w:rsid w:val="00DC606B"/>
    <w:rsid w:val="00DD2656"/>
    <w:rsid w:val="00E24142"/>
    <w:rsid w:val="00E2644F"/>
    <w:rsid w:val="00E71DAB"/>
    <w:rsid w:val="00E77185"/>
    <w:rsid w:val="00E8349F"/>
    <w:rsid w:val="00E840EA"/>
    <w:rsid w:val="00EC4949"/>
    <w:rsid w:val="00EC7352"/>
    <w:rsid w:val="00F14C2E"/>
    <w:rsid w:val="00F32FE1"/>
    <w:rsid w:val="00FA224B"/>
    <w:rsid w:val="00FC05F1"/>
    <w:rsid w:val="00FF2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B91D7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B51E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B51E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F32FE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95A1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E7E4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F32FE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字符"/>
    <w:basedOn w:val="a0"/>
    <w:link w:val="1"/>
    <w:uiPriority w:val="9"/>
    <w:rsid w:val="006B51E1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6B51E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6B51E1"/>
    <w:pPr>
      <w:ind w:firstLineChars="200" w:firstLine="420"/>
    </w:pPr>
  </w:style>
  <w:style w:type="character" w:styleId="a5">
    <w:name w:val="annotation reference"/>
    <w:basedOn w:val="a0"/>
    <w:uiPriority w:val="99"/>
    <w:semiHidden/>
    <w:unhideWhenUsed/>
    <w:rsid w:val="006B51E1"/>
    <w:rPr>
      <w:sz w:val="21"/>
      <w:szCs w:val="21"/>
    </w:rPr>
  </w:style>
  <w:style w:type="paragraph" w:styleId="a6">
    <w:name w:val="annotation text"/>
    <w:basedOn w:val="a"/>
    <w:link w:val="a7"/>
    <w:uiPriority w:val="99"/>
    <w:semiHidden/>
    <w:unhideWhenUsed/>
    <w:rsid w:val="006B51E1"/>
    <w:pPr>
      <w:jc w:val="left"/>
    </w:pPr>
  </w:style>
  <w:style w:type="character" w:customStyle="1" w:styleId="a7">
    <w:name w:val="批注文字字符"/>
    <w:basedOn w:val="a0"/>
    <w:link w:val="a6"/>
    <w:uiPriority w:val="99"/>
    <w:semiHidden/>
    <w:rsid w:val="006B51E1"/>
  </w:style>
  <w:style w:type="paragraph" w:styleId="a8">
    <w:name w:val="Document Map"/>
    <w:basedOn w:val="a"/>
    <w:link w:val="a9"/>
    <w:uiPriority w:val="99"/>
    <w:semiHidden/>
    <w:unhideWhenUsed/>
    <w:rsid w:val="006B51E1"/>
    <w:rPr>
      <w:rFonts w:ascii="宋体" w:eastAsia="宋体"/>
    </w:rPr>
  </w:style>
  <w:style w:type="character" w:customStyle="1" w:styleId="a9">
    <w:name w:val="文档结构图字符"/>
    <w:basedOn w:val="a0"/>
    <w:link w:val="a8"/>
    <w:uiPriority w:val="99"/>
    <w:semiHidden/>
    <w:rsid w:val="006B51E1"/>
    <w:rPr>
      <w:rFonts w:ascii="宋体" w:eastAsia="宋体"/>
    </w:rPr>
  </w:style>
  <w:style w:type="paragraph" w:styleId="aa">
    <w:name w:val="Balloon Text"/>
    <w:basedOn w:val="a"/>
    <w:link w:val="ab"/>
    <w:uiPriority w:val="99"/>
    <w:semiHidden/>
    <w:unhideWhenUsed/>
    <w:rsid w:val="006B51E1"/>
    <w:rPr>
      <w:rFonts w:ascii="宋体" w:eastAsia="宋体"/>
      <w:sz w:val="18"/>
      <w:szCs w:val="18"/>
    </w:rPr>
  </w:style>
  <w:style w:type="character" w:customStyle="1" w:styleId="ab">
    <w:name w:val="批注框文本字符"/>
    <w:basedOn w:val="a0"/>
    <w:link w:val="aa"/>
    <w:uiPriority w:val="99"/>
    <w:semiHidden/>
    <w:rsid w:val="006B51E1"/>
    <w:rPr>
      <w:rFonts w:ascii="宋体" w:eastAsia="宋体"/>
      <w:sz w:val="18"/>
      <w:szCs w:val="18"/>
    </w:rPr>
  </w:style>
  <w:style w:type="character" w:customStyle="1" w:styleId="30">
    <w:name w:val="标题 3字符"/>
    <w:basedOn w:val="a0"/>
    <w:link w:val="3"/>
    <w:uiPriority w:val="9"/>
    <w:rsid w:val="00295A1B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9E7E4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184B18"/>
  </w:style>
  <w:style w:type="paragraph" w:styleId="21">
    <w:name w:val="toc 2"/>
    <w:basedOn w:val="a"/>
    <w:next w:val="a"/>
    <w:autoRedefine/>
    <w:uiPriority w:val="39"/>
    <w:unhideWhenUsed/>
    <w:rsid w:val="00184B18"/>
    <w:pPr>
      <w:ind w:left="240"/>
    </w:pPr>
  </w:style>
  <w:style w:type="paragraph" w:styleId="31">
    <w:name w:val="toc 3"/>
    <w:basedOn w:val="a"/>
    <w:next w:val="a"/>
    <w:autoRedefine/>
    <w:uiPriority w:val="39"/>
    <w:unhideWhenUsed/>
    <w:rsid w:val="00184B18"/>
    <w:pPr>
      <w:ind w:left="480"/>
    </w:pPr>
  </w:style>
  <w:style w:type="paragraph" w:styleId="41">
    <w:name w:val="toc 4"/>
    <w:basedOn w:val="a"/>
    <w:next w:val="a"/>
    <w:autoRedefine/>
    <w:uiPriority w:val="39"/>
    <w:unhideWhenUsed/>
    <w:rsid w:val="00184B18"/>
    <w:pPr>
      <w:ind w:left="720"/>
    </w:pPr>
  </w:style>
  <w:style w:type="paragraph" w:styleId="5">
    <w:name w:val="toc 5"/>
    <w:basedOn w:val="a"/>
    <w:next w:val="a"/>
    <w:autoRedefine/>
    <w:uiPriority w:val="39"/>
    <w:unhideWhenUsed/>
    <w:rsid w:val="00184B18"/>
    <w:pPr>
      <w:ind w:left="960"/>
    </w:pPr>
  </w:style>
  <w:style w:type="paragraph" w:styleId="6">
    <w:name w:val="toc 6"/>
    <w:basedOn w:val="a"/>
    <w:next w:val="a"/>
    <w:autoRedefine/>
    <w:uiPriority w:val="39"/>
    <w:unhideWhenUsed/>
    <w:rsid w:val="00184B18"/>
    <w:pPr>
      <w:ind w:left="1200"/>
    </w:pPr>
  </w:style>
  <w:style w:type="paragraph" w:styleId="7">
    <w:name w:val="toc 7"/>
    <w:basedOn w:val="a"/>
    <w:next w:val="a"/>
    <w:autoRedefine/>
    <w:uiPriority w:val="39"/>
    <w:unhideWhenUsed/>
    <w:rsid w:val="00184B18"/>
    <w:pPr>
      <w:ind w:left="1440"/>
    </w:pPr>
  </w:style>
  <w:style w:type="paragraph" w:styleId="8">
    <w:name w:val="toc 8"/>
    <w:basedOn w:val="a"/>
    <w:next w:val="a"/>
    <w:autoRedefine/>
    <w:uiPriority w:val="39"/>
    <w:unhideWhenUsed/>
    <w:rsid w:val="00184B18"/>
    <w:pPr>
      <w:ind w:left="1680"/>
    </w:pPr>
  </w:style>
  <w:style w:type="paragraph" w:styleId="9">
    <w:name w:val="toc 9"/>
    <w:basedOn w:val="a"/>
    <w:next w:val="a"/>
    <w:autoRedefine/>
    <w:uiPriority w:val="39"/>
    <w:unhideWhenUsed/>
    <w:rsid w:val="00184B18"/>
    <w:pPr>
      <w:ind w:left="1920"/>
    </w:pPr>
  </w:style>
  <w:style w:type="paragraph" w:styleId="ac">
    <w:name w:val="Revision"/>
    <w:hidden/>
    <w:uiPriority w:val="99"/>
    <w:semiHidden/>
    <w:rsid w:val="007C10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fontTable" Target="fontTable.xml"/><Relationship Id="rId16" Type="http://schemas.microsoft.com/office/2011/relationships/people" Target="peop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em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14</Pages>
  <Words>508</Words>
  <Characters>2900</Characters>
  <Application>Microsoft Macintosh Word</Application>
  <DocSecurity>0</DocSecurity>
  <Lines>24</Lines>
  <Paragraphs>6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25</vt:i4>
      </vt:variant>
    </vt:vector>
  </HeadingPairs>
  <TitlesOfParts>
    <vt:vector size="26" baseType="lpstr">
      <vt:lpstr/>
      <vt:lpstr>概述</vt:lpstr>
      <vt:lpstr>    1.1业务背景</vt:lpstr>
      <vt:lpstr>    1.2文档目的</vt:lpstr>
      <vt:lpstr>    1.3 文档阅读人员</vt:lpstr>
      <vt:lpstr>    1.4用户特征</vt:lpstr>
      <vt:lpstr>    1.5名词解释</vt:lpstr>
      <vt:lpstr>    1.6关联业务及影响范围</vt:lpstr>
      <vt:lpstr>产品结构</vt:lpstr>
      <vt:lpstr>小程序业务规则</vt:lpstr>
      <vt:lpstr>    3.1 登录流程</vt:lpstr>
      <vt:lpstr>    3.2原型及业务描述</vt:lpstr>
      <vt:lpstr>        3.2.1首次登录授权页</vt:lpstr>
      <vt:lpstr>        3.2.2绑定渠道页</vt:lpstr>
      <vt:lpstr>        3.2.3首页</vt:lpstr>
      <vt:lpstr>        3.2.4对账</vt:lpstr>
      <vt:lpstr>        3.2.5 我的</vt:lpstr>
      <vt:lpstr>渠道管理平台业务规则</vt:lpstr>
      <vt:lpstr>    4.1渠道管理</vt:lpstr>
      <vt:lpstr>        4.1.1渠道员工管理</vt:lpstr>
      <vt:lpstr>    4.2订单管理</vt:lpstr>
      <vt:lpstr>    4.3设备管理</vt:lpstr>
      <vt:lpstr>    4.4商户管理</vt:lpstr>
      <vt:lpstr>    4.5 申请单管理</vt:lpstr>
      <vt:lpstr>    4.6开票统计</vt:lpstr>
      <vt:lpstr>历史数据处理</vt:lpstr>
    </vt:vector>
  </TitlesOfParts>
  <LinksUpToDate>false</LinksUpToDate>
  <CharactersWithSpaces>3402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47</cp:revision>
  <dcterms:created xsi:type="dcterms:W3CDTF">2018-01-15T09:26:00Z</dcterms:created>
  <dcterms:modified xsi:type="dcterms:W3CDTF">2019-10-28T08:32:00Z</dcterms:modified>
</cp:coreProperties>
</file>